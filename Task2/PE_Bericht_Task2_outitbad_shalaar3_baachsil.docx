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54748739"/>
        <w:docPartObj>
          <w:docPartGallery w:val="Cover Pages"/>
          <w:docPartUnique/>
        </w:docPartObj>
      </w:sdtPr>
      <w:sdtEndPr/>
      <w:sdtContent>
        <w:p w14:paraId="01C84F38" w14:textId="002C3034" w:rsidR="00332580" w:rsidRDefault="00332580" w:rsidP="005364E4"/>
        <w:p w14:paraId="272FBAE3" w14:textId="77777777" w:rsidR="00AD3879" w:rsidRDefault="00AD3879" w:rsidP="005364E4"/>
        <w:p w14:paraId="6CA31054" w14:textId="77777777" w:rsidR="00AD3879" w:rsidRDefault="00AD3879" w:rsidP="005364E4"/>
        <w:p w14:paraId="5B8D1540" w14:textId="77777777" w:rsidR="00AD3879" w:rsidRDefault="00AD3879" w:rsidP="005364E4"/>
        <w:p w14:paraId="4E25766E" w14:textId="77777777" w:rsidR="00B130BD" w:rsidRPr="001811BD" w:rsidRDefault="00515632" w:rsidP="005364E4">
          <w:r>
            <w:rPr>
              <w:noProof/>
              <w:lang w:eastAsia="zh-CN"/>
            </w:rPr>
            <mc:AlternateContent>
              <mc:Choice Requires="wps">
                <w:drawing>
                  <wp:anchor distT="0" distB="0" distL="182880" distR="182880" simplePos="0" relativeHeight="251658241" behindDoc="0" locked="0" layoutInCell="1" allowOverlap="1" wp14:anchorId="4C5FF165" wp14:editId="5AAE924C">
                    <wp:simplePos x="0" y="0"/>
                    <wp:positionH relativeFrom="margin">
                      <wp:posOffset>3810</wp:posOffset>
                    </wp:positionH>
                    <wp:positionV relativeFrom="page">
                      <wp:posOffset>5773420</wp:posOffset>
                    </wp:positionV>
                    <wp:extent cx="6860540" cy="6720840"/>
                    <wp:effectExtent l="0" t="0" r="0" b="635"/>
                    <wp:wrapSquare wrapText="bothSides"/>
                    <wp:docPr id="131" name="Text Box 131"/>
                    <wp:cNvGraphicFramePr/>
                    <a:graphic xmlns:a="http://schemas.openxmlformats.org/drawingml/2006/main">
                      <a:graphicData uri="http://schemas.microsoft.com/office/word/2010/wordprocessingShape">
                        <wps:wsp>
                          <wps:cNvSpPr txBox="1"/>
                          <wps:spPr>
                            <a:xfrm>
                              <a:off x="0" y="0"/>
                              <a:ext cx="68605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15C80" w14:textId="50BBC2EA" w:rsidR="00332580" w:rsidRPr="000F2723" w:rsidRDefault="00DE6B8D">
                                <w:pPr>
                                  <w:pStyle w:val="NoSpacing"/>
                                  <w:spacing w:before="40" w:after="560" w:line="216" w:lineRule="auto"/>
                                  <w:rPr>
                                    <w:color w:val="4472C4" w:themeColor="accent1"/>
                                    <w:sz w:val="72"/>
                                    <w:szCs w:val="72"/>
                                    <w:lang w:val="de-CH"/>
                                  </w:rPr>
                                </w:pPr>
                                <w:sdt>
                                  <w:sdtPr>
                                    <w:rPr>
                                      <w:color w:val="4472C4" w:themeColor="accent1"/>
                                      <w:sz w:val="72"/>
                                      <w:szCs w:val="72"/>
                                      <w:lang w:val="de-CH"/>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32580" w:rsidRPr="000F2723">
                                      <w:rPr>
                                        <w:color w:val="4472C4" w:themeColor="accent1"/>
                                        <w:sz w:val="72"/>
                                        <w:szCs w:val="72"/>
                                        <w:lang w:val="de-CH"/>
                                      </w:rPr>
                                      <w:t>Semesterprojekt Modul</w:t>
                                    </w:r>
                                    <w:r w:rsidR="00402AD6" w:rsidRPr="000F2723">
                                      <w:rPr>
                                        <w:color w:val="4472C4" w:themeColor="accent1"/>
                                        <w:sz w:val="72"/>
                                        <w:szCs w:val="72"/>
                                        <w:lang w:val="de-CH"/>
                                      </w:rPr>
                                      <w:t xml:space="preserve"> </w:t>
                                    </w:r>
                                    <w:r w:rsidR="00332580" w:rsidRPr="000F2723">
                                      <w:rPr>
                                        <w:color w:val="4472C4" w:themeColor="accent1"/>
                                        <w:sz w:val="72"/>
                                        <w:szCs w:val="72"/>
                                        <w:lang w:val="de-CH"/>
                                      </w:rPr>
                                      <w:t>PE FS 2023</w:t>
                                    </w:r>
                                  </w:sdtContent>
                                </w:sdt>
                              </w:p>
                              <w:sdt>
                                <w:sdtPr>
                                  <w:rPr>
                                    <w:caps/>
                                    <w:color w:val="1F4E79" w:themeColor="accent5" w:themeShade="80"/>
                                    <w:sz w:val="52"/>
                                    <w:szCs w:val="52"/>
                                    <w:lang w:val="de-CH"/>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686661B" w14:textId="6BE9D4AD" w:rsidR="00332580" w:rsidRPr="000F2723" w:rsidRDefault="00EB3EC2">
                                    <w:pPr>
                                      <w:pStyle w:val="NoSpacing"/>
                                      <w:spacing w:before="40" w:after="40"/>
                                      <w:rPr>
                                        <w:caps/>
                                        <w:color w:val="1F4E79" w:themeColor="accent5" w:themeShade="80"/>
                                        <w:sz w:val="52"/>
                                        <w:szCs w:val="52"/>
                                        <w:lang w:val="de-CH"/>
                                      </w:rPr>
                                    </w:pPr>
                                    <w:r w:rsidRPr="000F2723">
                                      <w:rPr>
                                        <w:caps/>
                                        <w:color w:val="1F4E79" w:themeColor="accent5" w:themeShade="80"/>
                                        <w:sz w:val="52"/>
                                        <w:szCs w:val="52"/>
                                        <w:lang w:val="de-CH"/>
                                      </w:rPr>
                                      <w:t>Teil 2</w:t>
                                    </w:r>
                                  </w:p>
                                </w:sdtContent>
                              </w:sdt>
                              <w:p w14:paraId="6D07D7D9" w14:textId="0B67C01D" w:rsidR="00332580" w:rsidRPr="00A44D4A" w:rsidRDefault="00DE6B8D">
                                <w:pPr>
                                  <w:pStyle w:val="NoSpacing"/>
                                  <w:spacing w:before="80" w:after="40"/>
                                  <w:rPr>
                                    <w:caps/>
                                    <w:color w:val="5B9BD5" w:themeColor="accent5"/>
                                    <w:sz w:val="24"/>
                                    <w:szCs w:val="24"/>
                                  </w:rPr>
                                </w:pPr>
                                <w:sdt>
                                  <w:sdtPr>
                                    <w:rPr>
                                      <w:rFonts w:ascii="Times New Roman" w:hAnsi="Times New Roman" w:cs="Times New Roman"/>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A44D4A" w:rsidRPr="00A44D4A">
                                      <w:rPr>
                                        <w:rFonts w:ascii="Times New Roman" w:hAnsi="Times New Roman" w:cs="Times New Roman"/>
                                        <w:caps/>
                                        <w:color w:val="5B9BD5" w:themeColor="accent5"/>
                                        <w:sz w:val="24"/>
                                        <w:szCs w:val="24"/>
                                      </w:rPr>
                                      <w:t>Badr outiti (outitbad), Armando SHALA (SHALAAR3)</w:t>
                                    </w:r>
                                  </w:sdtContent>
                                </w:sdt>
                                <w:r w:rsidR="00A44D4A" w:rsidRPr="00A44D4A">
                                  <w:rPr>
                                    <w:rFonts w:ascii="Times New Roman" w:hAnsi="Times New Roman" w:cs="Times New Roman"/>
                                    <w:caps/>
                                    <w:color w:val="5B9BD5" w:themeColor="accent5"/>
                                    <w:sz w:val="24"/>
                                    <w:szCs w:val="24"/>
                                  </w:rPr>
                                  <w:t>, Silvan baach (baachsil)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C5FF165" id="_x0000_t202" coordsize="21600,21600" o:spt="202" path="m,l,21600r21600,l21600,xe">
                    <v:stroke joinstyle="miter"/>
                    <v:path gradientshapeok="t" o:connecttype="rect"/>
                  </v:shapetype>
                  <v:shape id="Text Box 131" o:spid="_x0000_s1026" type="#_x0000_t202" style="position:absolute;left:0;text-align:left;margin-left:.3pt;margin-top:454.6pt;width:540.2pt;height:529.2pt;z-index:251658241;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" filled="f" stroked="f" strokeweight=".5pt">
                    <v:textbox style="mso-fit-shape-to-text:t" inset="0,0,0,0">
                      <w:txbxContent>
                        <w:p w14:paraId="20415C80" w14:textId="50BBC2EA" w:rsidR="00332580" w:rsidRPr="000F2723" w:rsidRDefault="00DE6B8D">
                          <w:pPr>
                            <w:pStyle w:val="NoSpacing"/>
                            <w:spacing w:before="40" w:after="560" w:line="216" w:lineRule="auto"/>
                            <w:rPr>
                              <w:color w:val="4472C4" w:themeColor="accent1"/>
                              <w:sz w:val="72"/>
                              <w:szCs w:val="72"/>
                              <w:lang w:val="de-CH"/>
                            </w:rPr>
                          </w:pPr>
                          <w:sdt>
                            <w:sdtPr>
                              <w:rPr>
                                <w:color w:val="4472C4" w:themeColor="accent1"/>
                                <w:sz w:val="72"/>
                                <w:szCs w:val="72"/>
                                <w:lang w:val="de-CH"/>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32580" w:rsidRPr="000F2723">
                                <w:rPr>
                                  <w:color w:val="4472C4" w:themeColor="accent1"/>
                                  <w:sz w:val="72"/>
                                  <w:szCs w:val="72"/>
                                  <w:lang w:val="de-CH"/>
                                </w:rPr>
                                <w:t>Semesterprojekt Modul</w:t>
                              </w:r>
                              <w:r w:rsidR="00402AD6" w:rsidRPr="000F2723">
                                <w:rPr>
                                  <w:color w:val="4472C4" w:themeColor="accent1"/>
                                  <w:sz w:val="72"/>
                                  <w:szCs w:val="72"/>
                                  <w:lang w:val="de-CH"/>
                                </w:rPr>
                                <w:t xml:space="preserve"> </w:t>
                              </w:r>
                              <w:r w:rsidR="00332580" w:rsidRPr="000F2723">
                                <w:rPr>
                                  <w:color w:val="4472C4" w:themeColor="accent1"/>
                                  <w:sz w:val="72"/>
                                  <w:szCs w:val="72"/>
                                  <w:lang w:val="de-CH"/>
                                </w:rPr>
                                <w:t>PE FS 2023</w:t>
                              </w:r>
                            </w:sdtContent>
                          </w:sdt>
                        </w:p>
                        <w:sdt>
                          <w:sdtPr>
                            <w:rPr>
                              <w:caps/>
                              <w:color w:val="1F4E79" w:themeColor="accent5" w:themeShade="80"/>
                              <w:sz w:val="52"/>
                              <w:szCs w:val="52"/>
                              <w:lang w:val="de-CH"/>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686661B" w14:textId="6BE9D4AD" w:rsidR="00332580" w:rsidRPr="000F2723" w:rsidRDefault="00EB3EC2">
                              <w:pPr>
                                <w:pStyle w:val="NoSpacing"/>
                                <w:spacing w:before="40" w:after="40"/>
                                <w:rPr>
                                  <w:caps/>
                                  <w:color w:val="1F4E79" w:themeColor="accent5" w:themeShade="80"/>
                                  <w:sz w:val="52"/>
                                  <w:szCs w:val="52"/>
                                  <w:lang w:val="de-CH"/>
                                </w:rPr>
                              </w:pPr>
                              <w:r w:rsidRPr="000F2723">
                                <w:rPr>
                                  <w:caps/>
                                  <w:color w:val="1F4E79" w:themeColor="accent5" w:themeShade="80"/>
                                  <w:sz w:val="52"/>
                                  <w:szCs w:val="52"/>
                                  <w:lang w:val="de-CH"/>
                                </w:rPr>
                                <w:t>Teil 2</w:t>
                              </w:r>
                            </w:p>
                          </w:sdtContent>
                        </w:sdt>
                        <w:p w14:paraId="6D07D7D9" w14:textId="0B67C01D" w:rsidR="00332580" w:rsidRPr="00A44D4A" w:rsidRDefault="00DE6B8D">
                          <w:pPr>
                            <w:pStyle w:val="NoSpacing"/>
                            <w:spacing w:before="80" w:after="40"/>
                            <w:rPr>
                              <w:caps/>
                              <w:color w:val="5B9BD5" w:themeColor="accent5"/>
                              <w:sz w:val="24"/>
                              <w:szCs w:val="24"/>
                            </w:rPr>
                          </w:pPr>
                          <w:sdt>
                            <w:sdtPr>
                              <w:rPr>
                                <w:rFonts w:ascii="Times New Roman" w:hAnsi="Times New Roman" w:cs="Times New Roman"/>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sidR="00A44D4A" w:rsidRPr="00A44D4A">
                                <w:rPr>
                                  <w:rFonts w:ascii="Times New Roman" w:hAnsi="Times New Roman" w:cs="Times New Roman"/>
                                  <w:caps/>
                                  <w:color w:val="5B9BD5" w:themeColor="accent5"/>
                                  <w:sz w:val="24"/>
                                  <w:szCs w:val="24"/>
                                </w:rPr>
                                <w:t>Badr outiti (outitbad), Armando SHALA (SHALAAR3)</w:t>
                              </w:r>
                            </w:sdtContent>
                          </w:sdt>
                          <w:r w:rsidR="00A44D4A" w:rsidRPr="00A44D4A">
                            <w:rPr>
                              <w:rFonts w:ascii="Times New Roman" w:hAnsi="Times New Roman" w:cs="Times New Roman"/>
                              <w:caps/>
                              <w:color w:val="5B9BD5" w:themeColor="accent5"/>
                              <w:sz w:val="24"/>
                              <w:szCs w:val="24"/>
                            </w:rPr>
                            <w:t>, Silvan baach (baachsil)</w:t>
                          </w:r>
                        </w:p>
                      </w:txbxContent>
                    </v:textbox>
                    <w10:wrap type="square" anchorx="margin" anchory="page"/>
                  </v:shape>
                </w:pict>
              </mc:Fallback>
            </mc:AlternateContent>
          </w:r>
          <w:r w:rsidR="00AD3879" w:rsidRPr="001811BD">
            <w:rPr>
              <w:noProof/>
            </w:rPr>
            <w:drawing>
              <wp:inline distT="0" distB="0" distL="0" distR="0" wp14:anchorId="37F15182" wp14:editId="1A8A0888">
                <wp:extent cx="6861666" cy="3422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44391" cy="3463730"/>
                        </a:xfrm>
                        <a:prstGeom prst="rect">
                          <a:avLst/>
                        </a:prstGeom>
                      </pic:spPr>
                    </pic:pic>
                  </a:graphicData>
                </a:graphic>
              </wp:inline>
            </w:drawing>
          </w:r>
          <w:r w:rsidR="00AD3879" w:rsidRPr="001811BD">
            <w:t xml:space="preserve"> </w:t>
          </w:r>
          <w:r w:rsidR="00332580">
            <w:rPr>
              <w:noProof/>
              <w:lang w:eastAsia="zh-CN"/>
            </w:rPr>
            <mc:AlternateContent>
              <mc:Choice Requires="wps">
                <w:drawing>
                  <wp:anchor distT="0" distB="0" distL="114300" distR="114300" simplePos="0" relativeHeight="251658240" behindDoc="0" locked="0" layoutInCell="1" allowOverlap="1" wp14:anchorId="378A715B" wp14:editId="2613A50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C2F2DA" w14:textId="6DE1B509" w:rsidR="00332580" w:rsidRDefault="00DE6B8D">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123-01-01T00:00:00Z">
                                      <w:dateFormat w:val="yyyy"/>
                                      <w:lid w:val="en-US"/>
                                      <w:storeMappedDataAs w:val="dateTime"/>
                                      <w:calendar w:val="gregorian"/>
                                    </w:date>
                                  </w:sdtPr>
                                  <w:sdtContent>
                                    <w:r w:rsidR="000F2723">
                                      <w:rPr>
                                        <w:color w:val="FFFFFF" w:themeColor="background1"/>
                                        <w:sz w:val="24"/>
                                        <w:szCs w:val="24"/>
                                      </w:rPr>
                                      <w:t>2123</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78A715B" id="Rectangle 132" o:spid="_x0000_s1027" style="position:absolute;left:0;text-align:left;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p w14:paraId="06C2F2DA" w14:textId="6DE1B509" w:rsidR="00332580" w:rsidRDefault="00DE6B8D">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123-01-01T00:00:00Z">
                                <w:dateFormat w:val="yyyy"/>
                                <w:lid w:val="en-US"/>
                                <w:storeMappedDataAs w:val="dateTime"/>
                                <w:calendar w:val="gregorian"/>
                              </w:date>
                            </w:sdtPr>
                            <w:sdtContent>
                              <w:r w:rsidR="000F2723">
                                <w:rPr>
                                  <w:color w:val="FFFFFF" w:themeColor="background1"/>
                                  <w:sz w:val="24"/>
                                  <w:szCs w:val="24"/>
                                </w:rPr>
                                <w:t>2123</w:t>
                              </w:r>
                            </w:sdtContent>
                          </w:sdt>
                        </w:p>
                      </w:txbxContent>
                    </v:textbox>
                    <w10:wrap anchorx="margin" anchory="page"/>
                  </v:rect>
                </w:pict>
              </mc:Fallback>
            </mc:AlternateContent>
          </w:r>
          <w:r w:rsidR="00332580" w:rsidRPr="001811BD">
            <w:br w:type="page"/>
          </w:r>
        </w:p>
        <w:p w14:paraId="11E0AC36" w14:textId="5AF3C23B" w:rsidR="00D02694" w:rsidRPr="00D02694" w:rsidRDefault="00D02694" w:rsidP="00AC5BE4">
          <w:pPr>
            <w:spacing w:after="0"/>
            <w:rPr>
              <w:rFonts w:asciiTheme="majorHAnsi" w:hAnsiTheme="majorHAnsi" w:cstheme="majorHAnsi"/>
              <w:color w:val="0070C0"/>
              <w:sz w:val="36"/>
              <w:szCs w:val="36"/>
            </w:rPr>
          </w:pPr>
          <w:r w:rsidRPr="00D02694">
            <w:rPr>
              <w:rFonts w:asciiTheme="majorHAnsi" w:hAnsiTheme="majorHAnsi" w:cstheme="majorHAnsi"/>
              <w:color w:val="0070C0"/>
              <w:sz w:val="36"/>
              <w:szCs w:val="36"/>
            </w:rPr>
            <w:t>Inhaltsverzeichnis</w:t>
          </w:r>
        </w:p>
        <w:sdt>
          <w:sdtPr>
            <w:rPr>
              <w:rFonts w:cstheme="minorBidi"/>
              <w:lang w:val="en-GB"/>
            </w:rPr>
            <w:id w:val="-2051219219"/>
            <w:docPartObj>
              <w:docPartGallery w:val="Table of Contents"/>
              <w:docPartUnique/>
            </w:docPartObj>
          </w:sdtPr>
          <w:sdtEndPr>
            <w:rPr>
              <w:b w:val="0"/>
              <w:bCs w:val="0"/>
              <w:caps w:val="0"/>
              <w:noProof/>
              <w:u w:val="none"/>
              <w:lang w:val="de-DE"/>
            </w:rPr>
          </w:sdtEndPr>
          <w:sdtContent>
            <w:p w14:paraId="55D327D2" w14:textId="4A147351" w:rsidR="002B22E2" w:rsidRDefault="002E5BFF">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r>
                <w:rPr>
                  <w:smallCaps/>
                </w:rPr>
                <w:fldChar w:fldCharType="begin"/>
              </w:r>
              <w:r>
                <w:instrText xml:space="preserve"> TOC \o "1-3" \h \z \u </w:instrText>
              </w:r>
              <w:r>
                <w:rPr>
                  <w:smallCaps/>
                </w:rPr>
                <w:fldChar w:fldCharType="separate"/>
              </w:r>
              <w:hyperlink w:anchor="_Toc133166576" w:history="1">
                <w:r w:rsidR="002B22E2" w:rsidRPr="00F95B62">
                  <w:rPr>
                    <w:rStyle w:val="Hyperlink"/>
                    <w:noProof/>
                  </w:rPr>
                  <w:t>1.</w:t>
                </w:r>
                <w:r w:rsidR="002B22E2">
                  <w:rPr>
                    <w:rFonts w:eastAsiaTheme="minorEastAsia" w:cstheme="minorBidi"/>
                    <w:b w:val="0"/>
                    <w:bCs w:val="0"/>
                    <w:caps w:val="0"/>
                    <w:noProof/>
                    <w:kern w:val="2"/>
                    <w:sz w:val="24"/>
                    <w:szCs w:val="24"/>
                    <w:u w:val="none"/>
                    <w:lang w:val="en-US" w:eastAsia="en-GB"/>
                    <w14:ligatures w14:val="standardContextual"/>
                  </w:rPr>
                  <w:tab/>
                </w:r>
                <w:r w:rsidR="002B22E2" w:rsidRPr="00F95B62">
                  <w:rPr>
                    <w:rStyle w:val="Hyperlink"/>
                    <w:noProof/>
                  </w:rPr>
                  <w:t>Zusammenfassung</w:t>
                </w:r>
                <w:r w:rsidR="002B22E2">
                  <w:rPr>
                    <w:noProof/>
                    <w:webHidden/>
                  </w:rPr>
                  <w:tab/>
                </w:r>
                <w:r w:rsidR="002B22E2">
                  <w:rPr>
                    <w:noProof/>
                    <w:webHidden/>
                  </w:rPr>
                  <w:fldChar w:fldCharType="begin"/>
                </w:r>
                <w:r w:rsidR="002B22E2">
                  <w:rPr>
                    <w:noProof/>
                    <w:webHidden/>
                  </w:rPr>
                  <w:instrText xml:space="preserve"> PAGEREF _Toc133166576 \h </w:instrText>
                </w:r>
                <w:r w:rsidR="002B22E2">
                  <w:rPr>
                    <w:noProof/>
                    <w:webHidden/>
                  </w:rPr>
                </w:r>
                <w:r w:rsidR="002B22E2">
                  <w:rPr>
                    <w:noProof/>
                    <w:webHidden/>
                  </w:rPr>
                  <w:fldChar w:fldCharType="separate"/>
                </w:r>
                <w:r w:rsidR="00CD25E4">
                  <w:rPr>
                    <w:noProof/>
                    <w:webHidden/>
                  </w:rPr>
                  <w:t>2</w:t>
                </w:r>
                <w:r w:rsidR="002B22E2">
                  <w:rPr>
                    <w:noProof/>
                    <w:webHidden/>
                  </w:rPr>
                  <w:fldChar w:fldCharType="end"/>
                </w:r>
              </w:hyperlink>
            </w:p>
            <w:p w14:paraId="20AB7689" w14:textId="5C64D081"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577" w:history="1">
                <w:r w:rsidRPr="00F95B62">
                  <w:rPr>
                    <w:rStyle w:val="Hyperlink"/>
                    <w:noProof/>
                  </w:rPr>
                  <w:t>2.</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Aufbau des Experiments</w:t>
                </w:r>
                <w:r>
                  <w:rPr>
                    <w:noProof/>
                    <w:webHidden/>
                  </w:rPr>
                  <w:tab/>
                </w:r>
                <w:r>
                  <w:rPr>
                    <w:noProof/>
                    <w:webHidden/>
                  </w:rPr>
                  <w:fldChar w:fldCharType="begin"/>
                </w:r>
                <w:r>
                  <w:rPr>
                    <w:noProof/>
                    <w:webHidden/>
                  </w:rPr>
                  <w:instrText xml:space="preserve"> PAGEREF _Toc133166577 \h </w:instrText>
                </w:r>
                <w:r>
                  <w:rPr>
                    <w:noProof/>
                    <w:webHidden/>
                  </w:rPr>
                </w:r>
                <w:r>
                  <w:rPr>
                    <w:noProof/>
                    <w:webHidden/>
                  </w:rPr>
                  <w:fldChar w:fldCharType="separate"/>
                </w:r>
                <w:r w:rsidR="00CD25E4">
                  <w:rPr>
                    <w:noProof/>
                    <w:webHidden/>
                  </w:rPr>
                  <w:t>2</w:t>
                </w:r>
                <w:r>
                  <w:rPr>
                    <w:noProof/>
                    <w:webHidden/>
                  </w:rPr>
                  <w:fldChar w:fldCharType="end"/>
                </w:r>
              </w:hyperlink>
            </w:p>
            <w:p w14:paraId="6CEF380A" w14:textId="65C86C89"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578" w:history="1">
                <w:r w:rsidRPr="00F95B62">
                  <w:rPr>
                    <w:rStyle w:val="Hyperlink"/>
                    <w:noProof/>
                  </w:rPr>
                  <w:t>3.</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Physikalische Beschreibung der einzelnen Vorgänge</w:t>
                </w:r>
                <w:r>
                  <w:rPr>
                    <w:noProof/>
                    <w:webHidden/>
                  </w:rPr>
                  <w:tab/>
                </w:r>
                <w:r>
                  <w:rPr>
                    <w:noProof/>
                    <w:webHidden/>
                  </w:rPr>
                  <w:fldChar w:fldCharType="begin"/>
                </w:r>
                <w:r>
                  <w:rPr>
                    <w:noProof/>
                    <w:webHidden/>
                  </w:rPr>
                  <w:instrText xml:space="preserve"> PAGEREF _Toc133166578 \h </w:instrText>
                </w:r>
                <w:r>
                  <w:rPr>
                    <w:noProof/>
                    <w:webHidden/>
                  </w:rPr>
                </w:r>
                <w:r>
                  <w:rPr>
                    <w:noProof/>
                    <w:webHidden/>
                  </w:rPr>
                  <w:fldChar w:fldCharType="separate"/>
                </w:r>
                <w:r w:rsidR="00CD25E4">
                  <w:rPr>
                    <w:noProof/>
                    <w:webHidden/>
                  </w:rPr>
                  <w:t>2</w:t>
                </w:r>
                <w:r>
                  <w:rPr>
                    <w:noProof/>
                    <w:webHidden/>
                  </w:rPr>
                  <w:fldChar w:fldCharType="end"/>
                </w:r>
              </w:hyperlink>
            </w:p>
            <w:p w14:paraId="3045C268" w14:textId="62138C36"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79" w:history="1">
                <w:r w:rsidRPr="00F95B62">
                  <w:rPr>
                    <w:rStyle w:val="Hyperlink"/>
                    <w:noProof/>
                  </w:rPr>
                  <w:t>3.1.</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Hinfahrt</w:t>
                </w:r>
                <w:r>
                  <w:rPr>
                    <w:noProof/>
                    <w:webHidden/>
                  </w:rPr>
                  <w:tab/>
                </w:r>
                <w:r>
                  <w:rPr>
                    <w:noProof/>
                    <w:webHidden/>
                  </w:rPr>
                  <w:fldChar w:fldCharType="begin"/>
                </w:r>
                <w:r>
                  <w:rPr>
                    <w:noProof/>
                    <w:webHidden/>
                  </w:rPr>
                  <w:instrText xml:space="preserve"> PAGEREF _Toc133166579 \h </w:instrText>
                </w:r>
                <w:r>
                  <w:rPr>
                    <w:noProof/>
                    <w:webHidden/>
                  </w:rPr>
                </w:r>
                <w:r>
                  <w:rPr>
                    <w:noProof/>
                    <w:webHidden/>
                  </w:rPr>
                  <w:fldChar w:fldCharType="separate"/>
                </w:r>
                <w:r w:rsidR="00CD25E4">
                  <w:rPr>
                    <w:noProof/>
                    <w:webHidden/>
                  </w:rPr>
                  <w:t>2</w:t>
                </w:r>
                <w:r>
                  <w:rPr>
                    <w:noProof/>
                    <w:webHidden/>
                  </w:rPr>
                  <w:fldChar w:fldCharType="end"/>
                </w:r>
              </w:hyperlink>
            </w:p>
            <w:p w14:paraId="7F3FE379" w14:textId="739ED75E"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0" w:history="1">
                <w:r w:rsidRPr="00F95B62">
                  <w:rPr>
                    <w:rStyle w:val="Hyperlink"/>
                    <w:noProof/>
                  </w:rPr>
                  <w:t>3.2.</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Elastische Kollision</w:t>
                </w:r>
                <w:r>
                  <w:rPr>
                    <w:noProof/>
                    <w:webHidden/>
                  </w:rPr>
                  <w:tab/>
                </w:r>
                <w:r>
                  <w:rPr>
                    <w:noProof/>
                    <w:webHidden/>
                  </w:rPr>
                  <w:fldChar w:fldCharType="begin"/>
                </w:r>
                <w:r>
                  <w:rPr>
                    <w:noProof/>
                    <w:webHidden/>
                  </w:rPr>
                  <w:instrText xml:space="preserve"> PAGEREF _Toc133166580 \h </w:instrText>
                </w:r>
                <w:r>
                  <w:rPr>
                    <w:noProof/>
                    <w:webHidden/>
                  </w:rPr>
                </w:r>
                <w:r>
                  <w:rPr>
                    <w:noProof/>
                    <w:webHidden/>
                  </w:rPr>
                  <w:fldChar w:fldCharType="separate"/>
                </w:r>
                <w:r w:rsidR="00CD25E4">
                  <w:rPr>
                    <w:noProof/>
                    <w:webHidden/>
                  </w:rPr>
                  <w:t>3</w:t>
                </w:r>
                <w:r>
                  <w:rPr>
                    <w:noProof/>
                    <w:webHidden/>
                  </w:rPr>
                  <w:fldChar w:fldCharType="end"/>
                </w:r>
              </w:hyperlink>
            </w:p>
            <w:p w14:paraId="5106950A" w14:textId="6E09027A"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1" w:history="1">
                <w:r w:rsidRPr="00F95B62">
                  <w:rPr>
                    <w:rStyle w:val="Hyperlink"/>
                    <w:noProof/>
                  </w:rPr>
                  <w:t>3.3.</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Rückfahrt</w:t>
                </w:r>
                <w:r>
                  <w:rPr>
                    <w:noProof/>
                    <w:webHidden/>
                  </w:rPr>
                  <w:tab/>
                </w:r>
                <w:r>
                  <w:rPr>
                    <w:noProof/>
                    <w:webHidden/>
                  </w:rPr>
                  <w:fldChar w:fldCharType="begin"/>
                </w:r>
                <w:r>
                  <w:rPr>
                    <w:noProof/>
                    <w:webHidden/>
                  </w:rPr>
                  <w:instrText xml:space="preserve"> PAGEREF _Toc133166581 \h </w:instrText>
                </w:r>
                <w:r>
                  <w:rPr>
                    <w:noProof/>
                    <w:webHidden/>
                  </w:rPr>
                </w:r>
                <w:r>
                  <w:rPr>
                    <w:noProof/>
                    <w:webHidden/>
                  </w:rPr>
                  <w:fldChar w:fldCharType="separate"/>
                </w:r>
                <w:r w:rsidR="00CD25E4">
                  <w:rPr>
                    <w:noProof/>
                    <w:webHidden/>
                  </w:rPr>
                  <w:t>4</w:t>
                </w:r>
                <w:r>
                  <w:rPr>
                    <w:noProof/>
                    <w:webHidden/>
                  </w:rPr>
                  <w:fldChar w:fldCharType="end"/>
                </w:r>
              </w:hyperlink>
            </w:p>
            <w:p w14:paraId="049072AF" w14:textId="2322475C"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2" w:history="1">
                <w:r w:rsidRPr="00F95B62">
                  <w:rPr>
                    <w:rStyle w:val="Hyperlink"/>
                    <w:noProof/>
                  </w:rPr>
                  <w:t>3.4.</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Inelastische Kollision</w:t>
                </w:r>
                <w:r>
                  <w:rPr>
                    <w:noProof/>
                    <w:webHidden/>
                  </w:rPr>
                  <w:tab/>
                </w:r>
                <w:r>
                  <w:rPr>
                    <w:noProof/>
                    <w:webHidden/>
                  </w:rPr>
                  <w:fldChar w:fldCharType="begin"/>
                </w:r>
                <w:r>
                  <w:rPr>
                    <w:noProof/>
                    <w:webHidden/>
                  </w:rPr>
                  <w:instrText xml:space="preserve"> PAGEREF _Toc133166582 \h </w:instrText>
                </w:r>
                <w:r>
                  <w:rPr>
                    <w:noProof/>
                    <w:webHidden/>
                  </w:rPr>
                </w:r>
                <w:r>
                  <w:rPr>
                    <w:noProof/>
                    <w:webHidden/>
                  </w:rPr>
                  <w:fldChar w:fldCharType="separate"/>
                </w:r>
                <w:r w:rsidR="00CD25E4">
                  <w:rPr>
                    <w:noProof/>
                    <w:webHidden/>
                  </w:rPr>
                  <w:t>4</w:t>
                </w:r>
                <w:r>
                  <w:rPr>
                    <w:noProof/>
                    <w:webHidden/>
                  </w:rPr>
                  <w:fldChar w:fldCharType="end"/>
                </w:r>
              </w:hyperlink>
            </w:p>
            <w:p w14:paraId="348C5314" w14:textId="3FCD3141"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583" w:history="1">
                <w:r w:rsidRPr="00F95B62">
                  <w:rPr>
                    <w:rStyle w:val="Hyperlink"/>
                    <w:noProof/>
                  </w:rPr>
                  <w:t>4.</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Beschreibung der Implementierung inkl. Screenshots aus Unity (Versuchsaufbau)</w:t>
                </w:r>
                <w:r>
                  <w:rPr>
                    <w:noProof/>
                    <w:webHidden/>
                  </w:rPr>
                  <w:tab/>
                </w:r>
                <w:r>
                  <w:rPr>
                    <w:noProof/>
                    <w:webHidden/>
                  </w:rPr>
                  <w:fldChar w:fldCharType="begin"/>
                </w:r>
                <w:r>
                  <w:rPr>
                    <w:noProof/>
                    <w:webHidden/>
                  </w:rPr>
                  <w:instrText xml:space="preserve"> PAGEREF _Toc133166583 \h </w:instrText>
                </w:r>
                <w:r>
                  <w:rPr>
                    <w:noProof/>
                    <w:webHidden/>
                  </w:rPr>
                </w:r>
                <w:r>
                  <w:rPr>
                    <w:noProof/>
                    <w:webHidden/>
                  </w:rPr>
                  <w:fldChar w:fldCharType="separate"/>
                </w:r>
                <w:r w:rsidR="00CD25E4">
                  <w:rPr>
                    <w:noProof/>
                    <w:webHidden/>
                  </w:rPr>
                  <w:t>5</w:t>
                </w:r>
                <w:r>
                  <w:rPr>
                    <w:noProof/>
                    <w:webHidden/>
                  </w:rPr>
                  <w:fldChar w:fldCharType="end"/>
                </w:r>
              </w:hyperlink>
            </w:p>
            <w:p w14:paraId="065C0641" w14:textId="6E4267A0"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4" w:history="1">
                <w:r w:rsidRPr="00F95B62">
                  <w:rPr>
                    <w:rStyle w:val="Hyperlink"/>
                    <w:noProof/>
                  </w:rPr>
                  <w:t>4.1.</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Würfel 1</w:t>
                </w:r>
                <w:r>
                  <w:rPr>
                    <w:noProof/>
                    <w:webHidden/>
                  </w:rPr>
                  <w:tab/>
                </w:r>
                <w:r>
                  <w:rPr>
                    <w:noProof/>
                    <w:webHidden/>
                  </w:rPr>
                  <w:fldChar w:fldCharType="begin"/>
                </w:r>
                <w:r>
                  <w:rPr>
                    <w:noProof/>
                    <w:webHidden/>
                  </w:rPr>
                  <w:instrText xml:space="preserve"> PAGEREF _Toc133166584 \h </w:instrText>
                </w:r>
                <w:r>
                  <w:rPr>
                    <w:noProof/>
                    <w:webHidden/>
                  </w:rPr>
                </w:r>
                <w:r>
                  <w:rPr>
                    <w:noProof/>
                    <w:webHidden/>
                  </w:rPr>
                  <w:fldChar w:fldCharType="separate"/>
                </w:r>
                <w:r w:rsidR="00CD25E4">
                  <w:rPr>
                    <w:noProof/>
                    <w:webHidden/>
                  </w:rPr>
                  <w:t>5</w:t>
                </w:r>
                <w:r>
                  <w:rPr>
                    <w:noProof/>
                    <w:webHidden/>
                  </w:rPr>
                  <w:fldChar w:fldCharType="end"/>
                </w:r>
              </w:hyperlink>
            </w:p>
            <w:p w14:paraId="136892E1" w14:textId="6273C00F"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5" w:history="1">
                <w:r w:rsidRPr="00F95B62">
                  <w:rPr>
                    <w:rStyle w:val="Hyperlink"/>
                    <w:noProof/>
                  </w:rPr>
                  <w:t>4.2.</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Würfel 2</w:t>
                </w:r>
                <w:r>
                  <w:rPr>
                    <w:noProof/>
                    <w:webHidden/>
                  </w:rPr>
                  <w:tab/>
                </w:r>
                <w:r>
                  <w:rPr>
                    <w:noProof/>
                    <w:webHidden/>
                  </w:rPr>
                  <w:fldChar w:fldCharType="begin"/>
                </w:r>
                <w:r>
                  <w:rPr>
                    <w:noProof/>
                    <w:webHidden/>
                  </w:rPr>
                  <w:instrText xml:space="preserve"> PAGEREF _Toc133166585 \h </w:instrText>
                </w:r>
                <w:r>
                  <w:rPr>
                    <w:noProof/>
                    <w:webHidden/>
                  </w:rPr>
                </w:r>
                <w:r>
                  <w:rPr>
                    <w:noProof/>
                    <w:webHidden/>
                  </w:rPr>
                  <w:fldChar w:fldCharType="separate"/>
                </w:r>
                <w:r w:rsidR="00CD25E4">
                  <w:rPr>
                    <w:noProof/>
                    <w:webHidden/>
                  </w:rPr>
                  <w:t>5</w:t>
                </w:r>
                <w:r>
                  <w:rPr>
                    <w:noProof/>
                    <w:webHidden/>
                  </w:rPr>
                  <w:fldChar w:fldCharType="end"/>
                </w:r>
              </w:hyperlink>
            </w:p>
            <w:p w14:paraId="2DD77C1C" w14:textId="3133434D"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6" w:history="1">
                <w:r w:rsidRPr="00F95B62">
                  <w:rPr>
                    <w:rStyle w:val="Hyperlink"/>
                    <w:noProof/>
                  </w:rPr>
                  <w:t>4.3.</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Flüssigkeitsraketenantrieb</w:t>
                </w:r>
                <w:r>
                  <w:rPr>
                    <w:noProof/>
                    <w:webHidden/>
                  </w:rPr>
                  <w:tab/>
                </w:r>
                <w:r>
                  <w:rPr>
                    <w:noProof/>
                    <w:webHidden/>
                  </w:rPr>
                  <w:fldChar w:fldCharType="begin"/>
                </w:r>
                <w:r>
                  <w:rPr>
                    <w:noProof/>
                    <w:webHidden/>
                  </w:rPr>
                  <w:instrText xml:space="preserve"> PAGEREF _Toc133166586 \h </w:instrText>
                </w:r>
                <w:r>
                  <w:rPr>
                    <w:noProof/>
                    <w:webHidden/>
                  </w:rPr>
                </w:r>
                <w:r>
                  <w:rPr>
                    <w:noProof/>
                    <w:webHidden/>
                  </w:rPr>
                  <w:fldChar w:fldCharType="separate"/>
                </w:r>
                <w:r w:rsidR="00CD25E4">
                  <w:rPr>
                    <w:noProof/>
                    <w:webHidden/>
                  </w:rPr>
                  <w:t>6</w:t>
                </w:r>
                <w:r>
                  <w:rPr>
                    <w:noProof/>
                    <w:webHidden/>
                  </w:rPr>
                  <w:fldChar w:fldCharType="end"/>
                </w:r>
              </w:hyperlink>
            </w:p>
            <w:p w14:paraId="3EC104C1" w14:textId="097BE336"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7" w:history="1">
                <w:r w:rsidRPr="00F95B62">
                  <w:rPr>
                    <w:rStyle w:val="Hyperlink"/>
                    <w:noProof/>
                  </w:rPr>
                  <w:t>4.4.</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Flamme</w:t>
                </w:r>
                <w:r>
                  <w:rPr>
                    <w:noProof/>
                    <w:webHidden/>
                  </w:rPr>
                  <w:tab/>
                </w:r>
                <w:r>
                  <w:rPr>
                    <w:noProof/>
                    <w:webHidden/>
                  </w:rPr>
                  <w:fldChar w:fldCharType="begin"/>
                </w:r>
                <w:r>
                  <w:rPr>
                    <w:noProof/>
                    <w:webHidden/>
                  </w:rPr>
                  <w:instrText xml:space="preserve"> PAGEREF _Toc133166587 \h </w:instrText>
                </w:r>
                <w:r>
                  <w:rPr>
                    <w:noProof/>
                    <w:webHidden/>
                  </w:rPr>
                </w:r>
                <w:r>
                  <w:rPr>
                    <w:noProof/>
                    <w:webHidden/>
                  </w:rPr>
                  <w:fldChar w:fldCharType="separate"/>
                </w:r>
                <w:r w:rsidR="00CD25E4">
                  <w:rPr>
                    <w:noProof/>
                    <w:webHidden/>
                  </w:rPr>
                  <w:t>6</w:t>
                </w:r>
                <w:r>
                  <w:rPr>
                    <w:noProof/>
                    <w:webHidden/>
                  </w:rPr>
                  <w:fldChar w:fldCharType="end"/>
                </w:r>
              </w:hyperlink>
            </w:p>
            <w:p w14:paraId="0DE03E00" w14:textId="4D998485"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8" w:history="1">
                <w:r w:rsidRPr="00F95B62">
                  <w:rPr>
                    <w:rStyle w:val="Hyperlink"/>
                    <w:noProof/>
                  </w:rPr>
                  <w:t>4.5.</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Wand</w:t>
                </w:r>
                <w:r>
                  <w:rPr>
                    <w:noProof/>
                    <w:webHidden/>
                  </w:rPr>
                  <w:tab/>
                </w:r>
                <w:r>
                  <w:rPr>
                    <w:noProof/>
                    <w:webHidden/>
                  </w:rPr>
                  <w:fldChar w:fldCharType="begin"/>
                </w:r>
                <w:r>
                  <w:rPr>
                    <w:noProof/>
                    <w:webHidden/>
                  </w:rPr>
                  <w:instrText xml:space="preserve"> PAGEREF _Toc133166588 \h </w:instrText>
                </w:r>
                <w:r>
                  <w:rPr>
                    <w:noProof/>
                    <w:webHidden/>
                  </w:rPr>
                </w:r>
                <w:r>
                  <w:rPr>
                    <w:noProof/>
                    <w:webHidden/>
                  </w:rPr>
                  <w:fldChar w:fldCharType="separate"/>
                </w:r>
                <w:r w:rsidR="00CD25E4">
                  <w:rPr>
                    <w:noProof/>
                    <w:webHidden/>
                  </w:rPr>
                  <w:t>7</w:t>
                </w:r>
                <w:r>
                  <w:rPr>
                    <w:noProof/>
                    <w:webHidden/>
                  </w:rPr>
                  <w:fldChar w:fldCharType="end"/>
                </w:r>
              </w:hyperlink>
            </w:p>
            <w:p w14:paraId="6EB75054" w14:textId="1437D5BD"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89" w:history="1">
                <w:r w:rsidRPr="00F95B62">
                  <w:rPr>
                    <w:rStyle w:val="Hyperlink"/>
                    <w:noProof/>
                  </w:rPr>
                  <w:t>4.6.</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Feder</w:t>
                </w:r>
                <w:r>
                  <w:rPr>
                    <w:noProof/>
                    <w:webHidden/>
                  </w:rPr>
                  <w:tab/>
                </w:r>
                <w:r>
                  <w:rPr>
                    <w:noProof/>
                    <w:webHidden/>
                  </w:rPr>
                  <w:fldChar w:fldCharType="begin"/>
                </w:r>
                <w:r>
                  <w:rPr>
                    <w:noProof/>
                    <w:webHidden/>
                  </w:rPr>
                  <w:instrText xml:space="preserve"> PAGEREF _Toc133166589 \h </w:instrText>
                </w:r>
                <w:r>
                  <w:rPr>
                    <w:noProof/>
                    <w:webHidden/>
                  </w:rPr>
                </w:r>
                <w:r>
                  <w:rPr>
                    <w:noProof/>
                    <w:webHidden/>
                  </w:rPr>
                  <w:fldChar w:fldCharType="separate"/>
                </w:r>
                <w:r w:rsidR="00CD25E4">
                  <w:rPr>
                    <w:noProof/>
                    <w:webHidden/>
                  </w:rPr>
                  <w:t>7</w:t>
                </w:r>
                <w:r>
                  <w:rPr>
                    <w:noProof/>
                    <w:webHidden/>
                  </w:rPr>
                  <w:fldChar w:fldCharType="end"/>
                </w:r>
              </w:hyperlink>
            </w:p>
            <w:p w14:paraId="0991878D" w14:textId="1680D286"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0" w:history="1">
                <w:r w:rsidRPr="00F95B62">
                  <w:rPr>
                    <w:rStyle w:val="Hyperlink"/>
                    <w:noProof/>
                  </w:rPr>
                  <w:t>4.7.</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Umgebung</w:t>
                </w:r>
                <w:r>
                  <w:rPr>
                    <w:noProof/>
                    <w:webHidden/>
                  </w:rPr>
                  <w:tab/>
                </w:r>
                <w:r>
                  <w:rPr>
                    <w:noProof/>
                    <w:webHidden/>
                  </w:rPr>
                  <w:fldChar w:fldCharType="begin"/>
                </w:r>
                <w:r>
                  <w:rPr>
                    <w:noProof/>
                    <w:webHidden/>
                  </w:rPr>
                  <w:instrText xml:space="preserve"> PAGEREF _Toc133166590 \h </w:instrText>
                </w:r>
                <w:r>
                  <w:rPr>
                    <w:noProof/>
                    <w:webHidden/>
                  </w:rPr>
                </w:r>
                <w:r>
                  <w:rPr>
                    <w:noProof/>
                    <w:webHidden/>
                  </w:rPr>
                  <w:fldChar w:fldCharType="separate"/>
                </w:r>
                <w:r w:rsidR="00CD25E4">
                  <w:rPr>
                    <w:noProof/>
                    <w:webHidden/>
                  </w:rPr>
                  <w:t>8</w:t>
                </w:r>
                <w:r>
                  <w:rPr>
                    <w:noProof/>
                    <w:webHidden/>
                  </w:rPr>
                  <w:fldChar w:fldCharType="end"/>
                </w:r>
              </w:hyperlink>
            </w:p>
            <w:p w14:paraId="2F09E864" w14:textId="4819975C"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1" w:history="1">
                <w:r w:rsidRPr="00F95B62">
                  <w:rPr>
                    <w:rStyle w:val="Hyperlink"/>
                    <w:noProof/>
                  </w:rPr>
                  <w:t>4.8.</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Eigenschaften TV und Tisch</w:t>
                </w:r>
                <w:r>
                  <w:rPr>
                    <w:noProof/>
                    <w:webHidden/>
                  </w:rPr>
                  <w:tab/>
                </w:r>
                <w:r>
                  <w:rPr>
                    <w:noProof/>
                    <w:webHidden/>
                  </w:rPr>
                  <w:fldChar w:fldCharType="begin"/>
                </w:r>
                <w:r>
                  <w:rPr>
                    <w:noProof/>
                    <w:webHidden/>
                  </w:rPr>
                  <w:instrText xml:space="preserve"> PAGEREF _Toc133166591 \h </w:instrText>
                </w:r>
                <w:r>
                  <w:rPr>
                    <w:noProof/>
                    <w:webHidden/>
                  </w:rPr>
                </w:r>
                <w:r>
                  <w:rPr>
                    <w:noProof/>
                    <w:webHidden/>
                  </w:rPr>
                  <w:fldChar w:fldCharType="separate"/>
                </w:r>
                <w:r w:rsidR="00CD25E4">
                  <w:rPr>
                    <w:noProof/>
                    <w:webHidden/>
                  </w:rPr>
                  <w:t>8</w:t>
                </w:r>
                <w:r>
                  <w:rPr>
                    <w:noProof/>
                    <w:webHidden/>
                  </w:rPr>
                  <w:fldChar w:fldCharType="end"/>
                </w:r>
              </w:hyperlink>
            </w:p>
            <w:p w14:paraId="2A2518B3" w14:textId="0F60BAD8"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592" w:history="1">
                <w:r w:rsidRPr="00F95B62">
                  <w:rPr>
                    <w:rStyle w:val="Hyperlink"/>
                    <w:noProof/>
                  </w:rPr>
                  <w:t>5.</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Resultate mit grafischer Darstellung gemäss der detaillierten Aufgabenstellung</w:t>
                </w:r>
                <w:r>
                  <w:rPr>
                    <w:noProof/>
                    <w:webHidden/>
                  </w:rPr>
                  <w:tab/>
                </w:r>
                <w:r>
                  <w:rPr>
                    <w:noProof/>
                    <w:webHidden/>
                  </w:rPr>
                  <w:fldChar w:fldCharType="begin"/>
                </w:r>
                <w:r>
                  <w:rPr>
                    <w:noProof/>
                    <w:webHidden/>
                  </w:rPr>
                  <w:instrText xml:space="preserve"> PAGEREF _Toc133166592 \h </w:instrText>
                </w:r>
                <w:r>
                  <w:rPr>
                    <w:noProof/>
                    <w:webHidden/>
                  </w:rPr>
                </w:r>
                <w:r>
                  <w:rPr>
                    <w:noProof/>
                    <w:webHidden/>
                  </w:rPr>
                  <w:fldChar w:fldCharType="separate"/>
                </w:r>
                <w:r w:rsidR="00CD25E4">
                  <w:rPr>
                    <w:noProof/>
                    <w:webHidden/>
                  </w:rPr>
                  <w:t>9</w:t>
                </w:r>
                <w:r>
                  <w:rPr>
                    <w:noProof/>
                    <w:webHidden/>
                  </w:rPr>
                  <w:fldChar w:fldCharType="end"/>
                </w:r>
              </w:hyperlink>
            </w:p>
            <w:p w14:paraId="6C3152BB" w14:textId="70E0E3FA"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3" w:history="1">
                <w:r w:rsidRPr="00F95B62">
                  <w:rPr>
                    <w:rStyle w:val="Hyperlink"/>
                    <w:noProof/>
                  </w:rPr>
                  <w:t>5.1.</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Geschwindigkeitsgestaltung Würfel 1</w:t>
                </w:r>
                <w:r>
                  <w:rPr>
                    <w:noProof/>
                    <w:webHidden/>
                  </w:rPr>
                  <w:tab/>
                </w:r>
                <w:r>
                  <w:rPr>
                    <w:noProof/>
                    <w:webHidden/>
                  </w:rPr>
                  <w:fldChar w:fldCharType="begin"/>
                </w:r>
                <w:r>
                  <w:rPr>
                    <w:noProof/>
                    <w:webHidden/>
                  </w:rPr>
                  <w:instrText xml:space="preserve"> PAGEREF _Toc133166593 \h </w:instrText>
                </w:r>
                <w:r>
                  <w:rPr>
                    <w:noProof/>
                    <w:webHidden/>
                  </w:rPr>
                </w:r>
                <w:r>
                  <w:rPr>
                    <w:noProof/>
                    <w:webHidden/>
                  </w:rPr>
                  <w:fldChar w:fldCharType="separate"/>
                </w:r>
                <w:r w:rsidR="00CD25E4">
                  <w:rPr>
                    <w:noProof/>
                    <w:webHidden/>
                  </w:rPr>
                  <w:t>9</w:t>
                </w:r>
                <w:r>
                  <w:rPr>
                    <w:noProof/>
                    <w:webHidden/>
                  </w:rPr>
                  <w:fldChar w:fldCharType="end"/>
                </w:r>
              </w:hyperlink>
            </w:p>
            <w:p w14:paraId="3B3FC99E" w14:textId="7AF1DF11"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4" w:history="1">
                <w:r w:rsidRPr="00F95B62">
                  <w:rPr>
                    <w:rStyle w:val="Hyperlink"/>
                    <w:noProof/>
                  </w:rPr>
                  <w:t>5.2.</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Impuls Würfel 1</w:t>
                </w:r>
                <w:r>
                  <w:rPr>
                    <w:noProof/>
                    <w:webHidden/>
                  </w:rPr>
                  <w:tab/>
                </w:r>
                <w:r>
                  <w:rPr>
                    <w:noProof/>
                    <w:webHidden/>
                  </w:rPr>
                  <w:fldChar w:fldCharType="begin"/>
                </w:r>
                <w:r>
                  <w:rPr>
                    <w:noProof/>
                    <w:webHidden/>
                  </w:rPr>
                  <w:instrText xml:space="preserve"> PAGEREF _Toc133166594 \h </w:instrText>
                </w:r>
                <w:r>
                  <w:rPr>
                    <w:noProof/>
                    <w:webHidden/>
                  </w:rPr>
                </w:r>
                <w:r>
                  <w:rPr>
                    <w:noProof/>
                    <w:webHidden/>
                  </w:rPr>
                  <w:fldChar w:fldCharType="separate"/>
                </w:r>
                <w:r w:rsidR="00CD25E4">
                  <w:rPr>
                    <w:noProof/>
                    <w:webHidden/>
                  </w:rPr>
                  <w:t>9</w:t>
                </w:r>
                <w:r>
                  <w:rPr>
                    <w:noProof/>
                    <w:webHidden/>
                  </w:rPr>
                  <w:fldChar w:fldCharType="end"/>
                </w:r>
              </w:hyperlink>
            </w:p>
            <w:p w14:paraId="19268BA4" w14:textId="3908CE81"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5" w:history="1">
                <w:r w:rsidRPr="00F95B62">
                  <w:rPr>
                    <w:rStyle w:val="Hyperlink"/>
                    <w:noProof/>
                  </w:rPr>
                  <w:t>5.3.</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Weg Würfel 1</w:t>
                </w:r>
                <w:r>
                  <w:rPr>
                    <w:noProof/>
                    <w:webHidden/>
                  </w:rPr>
                  <w:tab/>
                </w:r>
                <w:r>
                  <w:rPr>
                    <w:noProof/>
                    <w:webHidden/>
                  </w:rPr>
                  <w:fldChar w:fldCharType="begin"/>
                </w:r>
                <w:r>
                  <w:rPr>
                    <w:noProof/>
                    <w:webHidden/>
                  </w:rPr>
                  <w:instrText xml:space="preserve"> PAGEREF _Toc133166595 \h </w:instrText>
                </w:r>
                <w:r>
                  <w:rPr>
                    <w:noProof/>
                    <w:webHidden/>
                  </w:rPr>
                </w:r>
                <w:r>
                  <w:rPr>
                    <w:noProof/>
                    <w:webHidden/>
                  </w:rPr>
                  <w:fldChar w:fldCharType="separate"/>
                </w:r>
                <w:r w:rsidR="00CD25E4">
                  <w:rPr>
                    <w:noProof/>
                    <w:webHidden/>
                  </w:rPr>
                  <w:t>9</w:t>
                </w:r>
                <w:r>
                  <w:rPr>
                    <w:noProof/>
                    <w:webHidden/>
                  </w:rPr>
                  <w:fldChar w:fldCharType="end"/>
                </w:r>
              </w:hyperlink>
            </w:p>
            <w:p w14:paraId="76C7D2DD" w14:textId="345EF993"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6" w:history="1">
                <w:r w:rsidRPr="00F95B62">
                  <w:rPr>
                    <w:rStyle w:val="Hyperlink"/>
                    <w:noProof/>
                  </w:rPr>
                  <w:t>5.4.</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Geschwindigkeitsgestaltung Würfel 2</w:t>
                </w:r>
                <w:r>
                  <w:rPr>
                    <w:noProof/>
                    <w:webHidden/>
                  </w:rPr>
                  <w:tab/>
                </w:r>
                <w:r>
                  <w:rPr>
                    <w:noProof/>
                    <w:webHidden/>
                  </w:rPr>
                  <w:fldChar w:fldCharType="begin"/>
                </w:r>
                <w:r>
                  <w:rPr>
                    <w:noProof/>
                    <w:webHidden/>
                  </w:rPr>
                  <w:instrText xml:space="preserve"> PAGEREF _Toc133166596 \h </w:instrText>
                </w:r>
                <w:r>
                  <w:rPr>
                    <w:noProof/>
                    <w:webHidden/>
                  </w:rPr>
                </w:r>
                <w:r>
                  <w:rPr>
                    <w:noProof/>
                    <w:webHidden/>
                  </w:rPr>
                  <w:fldChar w:fldCharType="separate"/>
                </w:r>
                <w:r w:rsidR="00CD25E4">
                  <w:rPr>
                    <w:noProof/>
                    <w:webHidden/>
                  </w:rPr>
                  <w:t>10</w:t>
                </w:r>
                <w:r>
                  <w:rPr>
                    <w:noProof/>
                    <w:webHidden/>
                  </w:rPr>
                  <w:fldChar w:fldCharType="end"/>
                </w:r>
              </w:hyperlink>
            </w:p>
            <w:p w14:paraId="6AF162A4" w14:textId="279CB98D"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7" w:history="1">
                <w:r w:rsidRPr="00F95B62">
                  <w:rPr>
                    <w:rStyle w:val="Hyperlink"/>
                    <w:noProof/>
                  </w:rPr>
                  <w:t>5.5.</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Impuls Würfel 2</w:t>
                </w:r>
                <w:r>
                  <w:rPr>
                    <w:noProof/>
                    <w:webHidden/>
                  </w:rPr>
                  <w:tab/>
                </w:r>
                <w:r>
                  <w:rPr>
                    <w:noProof/>
                    <w:webHidden/>
                  </w:rPr>
                  <w:fldChar w:fldCharType="begin"/>
                </w:r>
                <w:r>
                  <w:rPr>
                    <w:noProof/>
                    <w:webHidden/>
                  </w:rPr>
                  <w:instrText xml:space="preserve"> PAGEREF _Toc133166597 \h </w:instrText>
                </w:r>
                <w:r>
                  <w:rPr>
                    <w:noProof/>
                    <w:webHidden/>
                  </w:rPr>
                </w:r>
                <w:r>
                  <w:rPr>
                    <w:noProof/>
                    <w:webHidden/>
                  </w:rPr>
                  <w:fldChar w:fldCharType="separate"/>
                </w:r>
                <w:r w:rsidR="00CD25E4">
                  <w:rPr>
                    <w:noProof/>
                    <w:webHidden/>
                  </w:rPr>
                  <w:t>10</w:t>
                </w:r>
                <w:r>
                  <w:rPr>
                    <w:noProof/>
                    <w:webHidden/>
                  </w:rPr>
                  <w:fldChar w:fldCharType="end"/>
                </w:r>
              </w:hyperlink>
            </w:p>
            <w:p w14:paraId="49621F3E" w14:textId="5423EBD3"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8" w:history="1">
                <w:r w:rsidRPr="00F95B62">
                  <w:rPr>
                    <w:rStyle w:val="Hyperlink"/>
                    <w:noProof/>
                  </w:rPr>
                  <w:t>5.6.</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Weg Würfel 2</w:t>
                </w:r>
                <w:r>
                  <w:rPr>
                    <w:noProof/>
                    <w:webHidden/>
                  </w:rPr>
                  <w:tab/>
                </w:r>
                <w:r>
                  <w:rPr>
                    <w:noProof/>
                    <w:webHidden/>
                  </w:rPr>
                  <w:fldChar w:fldCharType="begin"/>
                </w:r>
                <w:r>
                  <w:rPr>
                    <w:noProof/>
                    <w:webHidden/>
                  </w:rPr>
                  <w:instrText xml:space="preserve"> PAGEREF _Toc133166598 \h </w:instrText>
                </w:r>
                <w:r>
                  <w:rPr>
                    <w:noProof/>
                    <w:webHidden/>
                  </w:rPr>
                </w:r>
                <w:r>
                  <w:rPr>
                    <w:noProof/>
                    <w:webHidden/>
                  </w:rPr>
                  <w:fldChar w:fldCharType="separate"/>
                </w:r>
                <w:r w:rsidR="00CD25E4">
                  <w:rPr>
                    <w:noProof/>
                    <w:webHidden/>
                  </w:rPr>
                  <w:t>10</w:t>
                </w:r>
                <w:r>
                  <w:rPr>
                    <w:noProof/>
                    <w:webHidden/>
                  </w:rPr>
                  <w:fldChar w:fldCharType="end"/>
                </w:r>
              </w:hyperlink>
            </w:p>
            <w:p w14:paraId="54557C7E" w14:textId="7EC9A2EF"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599" w:history="1">
                <w:r w:rsidRPr="00F95B62">
                  <w:rPr>
                    <w:rStyle w:val="Hyperlink"/>
                    <w:noProof/>
                  </w:rPr>
                  <w:t>5.7.</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Impuls beider Würfel</w:t>
                </w:r>
                <w:r>
                  <w:rPr>
                    <w:noProof/>
                    <w:webHidden/>
                  </w:rPr>
                  <w:tab/>
                </w:r>
                <w:r>
                  <w:rPr>
                    <w:noProof/>
                    <w:webHidden/>
                  </w:rPr>
                  <w:fldChar w:fldCharType="begin"/>
                </w:r>
                <w:r>
                  <w:rPr>
                    <w:noProof/>
                    <w:webHidden/>
                  </w:rPr>
                  <w:instrText xml:space="preserve"> PAGEREF _Toc133166599 \h </w:instrText>
                </w:r>
                <w:r>
                  <w:rPr>
                    <w:noProof/>
                    <w:webHidden/>
                  </w:rPr>
                </w:r>
                <w:r>
                  <w:rPr>
                    <w:noProof/>
                    <w:webHidden/>
                  </w:rPr>
                  <w:fldChar w:fldCharType="separate"/>
                </w:r>
                <w:r w:rsidR="00CD25E4">
                  <w:rPr>
                    <w:noProof/>
                    <w:webHidden/>
                  </w:rPr>
                  <w:t>11</w:t>
                </w:r>
                <w:r>
                  <w:rPr>
                    <w:noProof/>
                    <w:webHidden/>
                  </w:rPr>
                  <w:fldChar w:fldCharType="end"/>
                </w:r>
              </w:hyperlink>
            </w:p>
            <w:p w14:paraId="6E95C7FC" w14:textId="7E6FCEA5"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600" w:history="1">
                <w:r w:rsidRPr="00F95B62">
                  <w:rPr>
                    <w:rStyle w:val="Hyperlink"/>
                    <w:noProof/>
                  </w:rPr>
                  <w:t>6.</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Rückblick und Lehren aus dem Versuch (nach Teil 3)</w:t>
                </w:r>
                <w:r>
                  <w:rPr>
                    <w:noProof/>
                    <w:webHidden/>
                  </w:rPr>
                  <w:tab/>
                </w:r>
                <w:r>
                  <w:rPr>
                    <w:noProof/>
                    <w:webHidden/>
                  </w:rPr>
                  <w:fldChar w:fldCharType="begin"/>
                </w:r>
                <w:r>
                  <w:rPr>
                    <w:noProof/>
                    <w:webHidden/>
                  </w:rPr>
                  <w:instrText xml:space="preserve"> PAGEREF _Toc133166600 \h </w:instrText>
                </w:r>
                <w:r>
                  <w:rPr>
                    <w:noProof/>
                    <w:webHidden/>
                  </w:rPr>
                </w:r>
                <w:r>
                  <w:rPr>
                    <w:noProof/>
                    <w:webHidden/>
                  </w:rPr>
                  <w:fldChar w:fldCharType="separate"/>
                </w:r>
                <w:r w:rsidR="00CD25E4">
                  <w:rPr>
                    <w:noProof/>
                    <w:webHidden/>
                  </w:rPr>
                  <w:t>11</w:t>
                </w:r>
                <w:r>
                  <w:rPr>
                    <w:noProof/>
                    <w:webHidden/>
                  </w:rPr>
                  <w:fldChar w:fldCharType="end"/>
                </w:r>
              </w:hyperlink>
            </w:p>
            <w:p w14:paraId="03260310" w14:textId="1102F2A4"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601" w:history="1">
                <w:r w:rsidRPr="00F95B62">
                  <w:rPr>
                    <w:rStyle w:val="Hyperlink"/>
                    <w:noProof/>
                  </w:rPr>
                  <w:t>7.</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Quellenverzeichnis</w:t>
                </w:r>
                <w:r>
                  <w:rPr>
                    <w:noProof/>
                    <w:webHidden/>
                  </w:rPr>
                  <w:tab/>
                </w:r>
                <w:r>
                  <w:rPr>
                    <w:noProof/>
                    <w:webHidden/>
                  </w:rPr>
                  <w:fldChar w:fldCharType="begin"/>
                </w:r>
                <w:r>
                  <w:rPr>
                    <w:noProof/>
                    <w:webHidden/>
                  </w:rPr>
                  <w:instrText xml:space="preserve"> PAGEREF _Toc133166601 \h </w:instrText>
                </w:r>
                <w:r>
                  <w:rPr>
                    <w:noProof/>
                    <w:webHidden/>
                  </w:rPr>
                </w:r>
                <w:r>
                  <w:rPr>
                    <w:noProof/>
                    <w:webHidden/>
                  </w:rPr>
                  <w:fldChar w:fldCharType="separate"/>
                </w:r>
                <w:r w:rsidR="00CD25E4">
                  <w:rPr>
                    <w:noProof/>
                    <w:webHidden/>
                  </w:rPr>
                  <w:t>11</w:t>
                </w:r>
                <w:r>
                  <w:rPr>
                    <w:noProof/>
                    <w:webHidden/>
                  </w:rPr>
                  <w:fldChar w:fldCharType="end"/>
                </w:r>
              </w:hyperlink>
            </w:p>
            <w:p w14:paraId="645041AB" w14:textId="18653D82"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602" w:history="1">
                <w:r w:rsidRPr="00F95B62">
                  <w:rPr>
                    <w:rStyle w:val="Hyperlink"/>
                    <w:noProof/>
                  </w:rPr>
                  <w:t>7.1.</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Quellenangaben</w:t>
                </w:r>
                <w:r>
                  <w:rPr>
                    <w:noProof/>
                    <w:webHidden/>
                  </w:rPr>
                  <w:tab/>
                </w:r>
                <w:r>
                  <w:rPr>
                    <w:noProof/>
                    <w:webHidden/>
                  </w:rPr>
                  <w:fldChar w:fldCharType="begin"/>
                </w:r>
                <w:r>
                  <w:rPr>
                    <w:noProof/>
                    <w:webHidden/>
                  </w:rPr>
                  <w:instrText xml:space="preserve"> PAGEREF _Toc133166602 \h </w:instrText>
                </w:r>
                <w:r>
                  <w:rPr>
                    <w:noProof/>
                    <w:webHidden/>
                  </w:rPr>
                </w:r>
                <w:r>
                  <w:rPr>
                    <w:noProof/>
                    <w:webHidden/>
                  </w:rPr>
                  <w:fldChar w:fldCharType="separate"/>
                </w:r>
                <w:r w:rsidR="00CD25E4">
                  <w:rPr>
                    <w:noProof/>
                    <w:webHidden/>
                  </w:rPr>
                  <w:t>11</w:t>
                </w:r>
                <w:r>
                  <w:rPr>
                    <w:noProof/>
                    <w:webHidden/>
                  </w:rPr>
                  <w:fldChar w:fldCharType="end"/>
                </w:r>
              </w:hyperlink>
            </w:p>
            <w:p w14:paraId="75F43A8D" w14:textId="263DBA09"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603" w:history="1">
                <w:r w:rsidRPr="00F95B62">
                  <w:rPr>
                    <w:rStyle w:val="Hyperlink"/>
                    <w:noProof/>
                  </w:rPr>
                  <w:t>7.2.</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Abbildungsverzeichnis</w:t>
                </w:r>
                <w:r>
                  <w:rPr>
                    <w:noProof/>
                    <w:webHidden/>
                  </w:rPr>
                  <w:tab/>
                </w:r>
                <w:r>
                  <w:rPr>
                    <w:noProof/>
                    <w:webHidden/>
                  </w:rPr>
                  <w:fldChar w:fldCharType="begin"/>
                </w:r>
                <w:r>
                  <w:rPr>
                    <w:noProof/>
                    <w:webHidden/>
                  </w:rPr>
                  <w:instrText xml:space="preserve"> PAGEREF _Toc133166603 \h </w:instrText>
                </w:r>
                <w:r>
                  <w:rPr>
                    <w:noProof/>
                    <w:webHidden/>
                  </w:rPr>
                </w:r>
                <w:r>
                  <w:rPr>
                    <w:noProof/>
                    <w:webHidden/>
                  </w:rPr>
                  <w:fldChar w:fldCharType="separate"/>
                </w:r>
                <w:r w:rsidR="00CD25E4">
                  <w:rPr>
                    <w:noProof/>
                    <w:webHidden/>
                  </w:rPr>
                  <w:t>11</w:t>
                </w:r>
                <w:r>
                  <w:rPr>
                    <w:noProof/>
                    <w:webHidden/>
                  </w:rPr>
                  <w:fldChar w:fldCharType="end"/>
                </w:r>
              </w:hyperlink>
            </w:p>
            <w:p w14:paraId="3577269D" w14:textId="699494D7"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604" w:history="1">
                <w:r w:rsidRPr="00F95B62">
                  <w:rPr>
                    <w:rStyle w:val="Hyperlink"/>
                    <w:noProof/>
                  </w:rPr>
                  <w:t>7.3.</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Bilder und Grafiken</w:t>
                </w:r>
                <w:r>
                  <w:rPr>
                    <w:noProof/>
                    <w:webHidden/>
                  </w:rPr>
                  <w:tab/>
                </w:r>
                <w:r>
                  <w:rPr>
                    <w:noProof/>
                    <w:webHidden/>
                  </w:rPr>
                  <w:fldChar w:fldCharType="begin"/>
                </w:r>
                <w:r>
                  <w:rPr>
                    <w:noProof/>
                    <w:webHidden/>
                  </w:rPr>
                  <w:instrText xml:space="preserve"> PAGEREF _Toc133166604 \h </w:instrText>
                </w:r>
                <w:r>
                  <w:rPr>
                    <w:noProof/>
                    <w:webHidden/>
                  </w:rPr>
                </w:r>
                <w:r>
                  <w:rPr>
                    <w:noProof/>
                    <w:webHidden/>
                  </w:rPr>
                  <w:fldChar w:fldCharType="separate"/>
                </w:r>
                <w:r w:rsidR="00CD25E4">
                  <w:rPr>
                    <w:noProof/>
                    <w:webHidden/>
                  </w:rPr>
                  <w:t>11</w:t>
                </w:r>
                <w:r>
                  <w:rPr>
                    <w:noProof/>
                    <w:webHidden/>
                  </w:rPr>
                  <w:fldChar w:fldCharType="end"/>
                </w:r>
              </w:hyperlink>
            </w:p>
            <w:p w14:paraId="37112463" w14:textId="33B0F526" w:rsidR="002B22E2" w:rsidRDefault="002B22E2">
              <w:pPr>
                <w:pStyle w:val="TOC2"/>
                <w:tabs>
                  <w:tab w:val="left" w:pos="581"/>
                  <w:tab w:val="right" w:leader="dot" w:pos="10456"/>
                </w:tabs>
                <w:rPr>
                  <w:rFonts w:eastAsiaTheme="minorEastAsia" w:cstheme="minorBidi"/>
                  <w:b w:val="0"/>
                  <w:bCs w:val="0"/>
                  <w:smallCaps w:val="0"/>
                  <w:noProof/>
                  <w:kern w:val="2"/>
                  <w:sz w:val="24"/>
                  <w:szCs w:val="24"/>
                  <w:lang w:val="en-US" w:eastAsia="en-GB"/>
                  <w14:ligatures w14:val="standardContextual"/>
                </w:rPr>
              </w:pPr>
              <w:hyperlink w:anchor="_Toc133166605" w:history="1">
                <w:r w:rsidRPr="00F95B62">
                  <w:rPr>
                    <w:rStyle w:val="Hyperlink"/>
                    <w:noProof/>
                  </w:rPr>
                  <w:t>7.4.</w:t>
                </w:r>
                <w:r>
                  <w:rPr>
                    <w:rFonts w:eastAsiaTheme="minorEastAsia" w:cstheme="minorBidi"/>
                    <w:b w:val="0"/>
                    <w:bCs w:val="0"/>
                    <w:smallCaps w:val="0"/>
                    <w:noProof/>
                    <w:kern w:val="2"/>
                    <w:sz w:val="24"/>
                    <w:szCs w:val="24"/>
                    <w:lang w:val="en-US" w:eastAsia="en-GB"/>
                    <w14:ligatures w14:val="standardContextual"/>
                  </w:rPr>
                  <w:tab/>
                </w:r>
                <w:r w:rsidRPr="00F95B62">
                  <w:rPr>
                    <w:rStyle w:val="Hyperlink"/>
                    <w:noProof/>
                  </w:rPr>
                  <w:t>3D Modelle</w:t>
                </w:r>
                <w:r>
                  <w:rPr>
                    <w:noProof/>
                    <w:webHidden/>
                  </w:rPr>
                  <w:tab/>
                </w:r>
                <w:r>
                  <w:rPr>
                    <w:noProof/>
                    <w:webHidden/>
                  </w:rPr>
                  <w:fldChar w:fldCharType="begin"/>
                </w:r>
                <w:r>
                  <w:rPr>
                    <w:noProof/>
                    <w:webHidden/>
                  </w:rPr>
                  <w:instrText xml:space="preserve"> PAGEREF _Toc133166605 \h </w:instrText>
                </w:r>
                <w:r>
                  <w:rPr>
                    <w:noProof/>
                    <w:webHidden/>
                  </w:rPr>
                </w:r>
                <w:r>
                  <w:rPr>
                    <w:noProof/>
                    <w:webHidden/>
                  </w:rPr>
                  <w:fldChar w:fldCharType="separate"/>
                </w:r>
                <w:r w:rsidR="00CD25E4">
                  <w:rPr>
                    <w:noProof/>
                    <w:webHidden/>
                  </w:rPr>
                  <w:t>12</w:t>
                </w:r>
                <w:r>
                  <w:rPr>
                    <w:noProof/>
                    <w:webHidden/>
                  </w:rPr>
                  <w:fldChar w:fldCharType="end"/>
                </w:r>
              </w:hyperlink>
            </w:p>
            <w:p w14:paraId="27ADAB27" w14:textId="3538FFED" w:rsidR="002B22E2" w:rsidRDefault="002B22E2">
              <w:pPr>
                <w:pStyle w:val="TOC1"/>
                <w:tabs>
                  <w:tab w:val="left" w:pos="410"/>
                  <w:tab w:val="right" w:leader="dot" w:pos="10456"/>
                </w:tabs>
                <w:rPr>
                  <w:rFonts w:eastAsiaTheme="minorEastAsia" w:cstheme="minorBidi"/>
                  <w:b w:val="0"/>
                  <w:bCs w:val="0"/>
                  <w:caps w:val="0"/>
                  <w:noProof/>
                  <w:kern w:val="2"/>
                  <w:sz w:val="24"/>
                  <w:szCs w:val="24"/>
                  <w:u w:val="none"/>
                  <w:lang w:val="en-US" w:eastAsia="en-GB"/>
                  <w14:ligatures w14:val="standardContextual"/>
                </w:rPr>
              </w:pPr>
              <w:hyperlink w:anchor="_Toc133166606" w:history="1">
                <w:r w:rsidRPr="00F95B62">
                  <w:rPr>
                    <w:rStyle w:val="Hyperlink"/>
                    <w:noProof/>
                  </w:rPr>
                  <w:t>8.</w:t>
                </w:r>
                <w:r>
                  <w:rPr>
                    <w:rFonts w:eastAsiaTheme="minorEastAsia" w:cstheme="minorBidi"/>
                    <w:b w:val="0"/>
                    <w:bCs w:val="0"/>
                    <w:caps w:val="0"/>
                    <w:noProof/>
                    <w:kern w:val="2"/>
                    <w:sz w:val="24"/>
                    <w:szCs w:val="24"/>
                    <w:u w:val="none"/>
                    <w:lang w:val="en-US" w:eastAsia="en-GB"/>
                    <w14:ligatures w14:val="standardContextual"/>
                  </w:rPr>
                  <w:tab/>
                </w:r>
                <w:r w:rsidRPr="00F95B62">
                  <w:rPr>
                    <w:rStyle w:val="Hyperlink"/>
                    <w:noProof/>
                  </w:rPr>
                  <w:t>C#-Code</w:t>
                </w:r>
                <w:r>
                  <w:rPr>
                    <w:noProof/>
                    <w:webHidden/>
                  </w:rPr>
                  <w:tab/>
                </w:r>
                <w:r>
                  <w:rPr>
                    <w:noProof/>
                    <w:webHidden/>
                  </w:rPr>
                  <w:fldChar w:fldCharType="begin"/>
                </w:r>
                <w:r>
                  <w:rPr>
                    <w:noProof/>
                    <w:webHidden/>
                  </w:rPr>
                  <w:instrText xml:space="preserve"> PAGEREF _Toc133166606 \h </w:instrText>
                </w:r>
                <w:r>
                  <w:rPr>
                    <w:noProof/>
                    <w:webHidden/>
                  </w:rPr>
                </w:r>
                <w:r>
                  <w:rPr>
                    <w:noProof/>
                    <w:webHidden/>
                  </w:rPr>
                  <w:fldChar w:fldCharType="separate"/>
                </w:r>
                <w:r w:rsidR="00CD25E4">
                  <w:rPr>
                    <w:noProof/>
                    <w:webHidden/>
                  </w:rPr>
                  <w:t>12</w:t>
                </w:r>
                <w:r>
                  <w:rPr>
                    <w:noProof/>
                    <w:webHidden/>
                  </w:rPr>
                  <w:fldChar w:fldCharType="end"/>
                </w:r>
              </w:hyperlink>
            </w:p>
            <w:p w14:paraId="45B07528" w14:textId="4C8BD20E" w:rsidR="002E5BFF" w:rsidRDefault="002E5BFF" w:rsidP="002B22E2">
              <w:r>
                <w:rPr>
                  <w:noProof/>
                </w:rPr>
                <w:fldChar w:fldCharType="end"/>
              </w:r>
              <w:r w:rsidR="00482072" w:rsidRPr="001811BD">
                <w:br w:type="page"/>
              </w:r>
            </w:p>
          </w:sdtContent>
        </w:sdt>
      </w:sdtContent>
    </w:sdt>
    <w:p w14:paraId="20F86E1B" w14:textId="77777777" w:rsidR="00052753" w:rsidRDefault="00D17AB5" w:rsidP="005364E4">
      <w:pPr>
        <w:pStyle w:val="Heading1"/>
      </w:pPr>
      <w:bookmarkStart w:id="0" w:name="_Toc133166576"/>
      <w:r w:rsidRPr="00BD1793">
        <w:t>Zusammenfassung</w:t>
      </w:r>
      <w:bookmarkEnd w:id="0"/>
    </w:p>
    <w:p w14:paraId="5BA0E10B" w14:textId="451EC472" w:rsidR="00497BF4" w:rsidRPr="00FA5F41" w:rsidRDefault="00497BF4" w:rsidP="005364E4">
      <w:pPr>
        <w:rPr>
          <w:lang w:val="de-CH"/>
        </w:rPr>
      </w:pPr>
      <w:r w:rsidRPr="004565A0">
        <w:t>Würfel</w:t>
      </w:r>
      <w:r w:rsidR="00B8216C">
        <w:t xml:space="preserve"> </w:t>
      </w:r>
      <w:r w:rsidRPr="004565A0">
        <w:t>1</w:t>
      </w:r>
      <w:r w:rsidR="002B3CA1" w:rsidRPr="004565A0">
        <w:t xml:space="preserve">, gekennzeichnet durch </w:t>
      </w:r>
      <w:r w:rsidR="003A6679">
        <w:t>das</w:t>
      </w:r>
      <w:r w:rsidR="002B3CA1" w:rsidRPr="004565A0">
        <w:t xml:space="preserve"> Logo </w:t>
      </w:r>
      <w:r w:rsidR="003A6679">
        <w:t>unseres</w:t>
      </w:r>
      <w:r w:rsidR="002B3CA1" w:rsidRPr="004565A0">
        <w:t xml:space="preserve"> Bronze-Sponsor</w:t>
      </w:r>
      <w:r w:rsidR="003A6679">
        <w:t>s</w:t>
      </w:r>
      <w:r w:rsidR="00B0281B" w:rsidRPr="004565A0">
        <w:t xml:space="preserve">, </w:t>
      </w:r>
      <w:r w:rsidRPr="004565A0">
        <w:t>wird durch eine kon</w:t>
      </w:r>
      <w:r w:rsidR="003A6679">
        <w:t>s</w:t>
      </w:r>
      <w:r w:rsidRPr="004565A0">
        <w:t>tante</w:t>
      </w:r>
      <w:r w:rsidR="00EC161B">
        <w:t xml:space="preserve"> </w:t>
      </w:r>
      <w:r w:rsidRPr="004565A0">
        <w:t>Beschleunigung</w:t>
      </w:r>
      <w:r w:rsidR="00EC161B">
        <w:t xml:space="preserve"> welche reibungsfrei verläuft</w:t>
      </w:r>
      <w:r w:rsidRPr="004565A0">
        <w:t xml:space="preserve"> </w:t>
      </w:r>
      <w:r w:rsidR="00F90082" w:rsidRPr="004565A0">
        <w:t xml:space="preserve">aus dem Stillstand auf </w:t>
      </w:r>
      <w:r w:rsidR="00B55126">
        <w:t xml:space="preserve">eine Geschwindigkeit von </w:t>
      </w:r>
      <w:r w:rsidR="00F90082" w:rsidRPr="004565A0">
        <w:t>ca. 2</w:t>
      </w:r>
      <w:r w:rsidR="00EC79C3">
        <w:t xml:space="preserve"> </w:t>
      </w:r>
      <w:r w:rsidR="00F90082" w:rsidRPr="004565A0">
        <w:t xml:space="preserve">m/s gebracht. </w:t>
      </w:r>
      <w:r w:rsidR="00F90082" w:rsidRPr="00B8216C">
        <w:t xml:space="preserve">Die Beschleunigungsphase endet vor dem elastischen Aufprall mit der Wand, </w:t>
      </w:r>
      <w:r w:rsidR="0029055B" w:rsidRPr="00B8216C">
        <w:t xml:space="preserve">an dem eine Feder montiert ist. Der Würfel wird von der Feder </w:t>
      </w:r>
      <w:r w:rsidR="00397AE8" w:rsidRPr="00B8216C">
        <w:t xml:space="preserve">konstant </w:t>
      </w:r>
      <w:r w:rsidR="002B7CFB" w:rsidRPr="00B8216C">
        <w:t xml:space="preserve">und langsam </w:t>
      </w:r>
      <w:r w:rsidR="00397AE8" w:rsidRPr="00B8216C">
        <w:t xml:space="preserve">abgebremst. </w:t>
      </w:r>
      <w:r w:rsidR="00087792" w:rsidRPr="00901776">
        <w:rPr>
          <w:lang w:val="de-CH"/>
        </w:rPr>
        <w:t xml:space="preserve">Da das Experiment reibungsfrei </w:t>
      </w:r>
      <w:r w:rsidR="00AF24AF" w:rsidRPr="00AF24AF">
        <w:t>du</w:t>
      </w:r>
      <w:r w:rsidR="00AF24AF">
        <w:t>rchgeführt</w:t>
      </w:r>
      <w:r w:rsidR="002F18BD">
        <w:t xml:space="preserve"> wird </w:t>
      </w:r>
      <w:r w:rsidR="00D63E53" w:rsidRPr="00901776">
        <w:rPr>
          <w:lang w:val="de-CH"/>
        </w:rPr>
        <w:t>und der Würfel die Wand nicht berührt</w:t>
      </w:r>
      <w:r w:rsidR="00087792" w:rsidRPr="00901776">
        <w:rPr>
          <w:lang w:val="de-CH"/>
        </w:rPr>
        <w:t xml:space="preserve">, </w:t>
      </w:r>
      <w:r w:rsidR="00E80EC4" w:rsidRPr="00901776">
        <w:rPr>
          <w:lang w:val="de-CH"/>
        </w:rPr>
        <w:t xml:space="preserve">wird die </w:t>
      </w:r>
      <w:r w:rsidR="000967D7" w:rsidRPr="00901776">
        <w:rPr>
          <w:lang w:val="de-CH"/>
        </w:rPr>
        <w:t>gesamte Energie,</w:t>
      </w:r>
      <w:r w:rsidR="00901776">
        <w:rPr>
          <w:lang w:val="de-CH"/>
        </w:rPr>
        <w:t xml:space="preserve"> </w:t>
      </w:r>
      <w:r w:rsidR="00D63E53" w:rsidRPr="00901776">
        <w:rPr>
          <w:lang w:val="de-CH"/>
        </w:rPr>
        <w:t>welche die Feder aufnimmt, wieder an den Würfel</w:t>
      </w:r>
      <w:r w:rsidR="00AF24AF">
        <w:t xml:space="preserve"> </w:t>
      </w:r>
      <w:r w:rsidR="00D63E53" w:rsidRPr="00901776">
        <w:rPr>
          <w:lang w:val="de-CH"/>
        </w:rPr>
        <w:t xml:space="preserve">1 zurückgegeben und er gleitet </w:t>
      </w:r>
      <w:r w:rsidR="009A1C2C" w:rsidRPr="00901776">
        <w:rPr>
          <w:lang w:val="de-CH"/>
        </w:rPr>
        <w:t xml:space="preserve">reibungsfrei in die </w:t>
      </w:r>
      <w:r w:rsidR="001C1E31" w:rsidRPr="00901776">
        <w:rPr>
          <w:lang w:val="de-CH"/>
        </w:rPr>
        <w:t>entgegeng</w:t>
      </w:r>
      <w:r w:rsidR="002C476D" w:rsidRPr="00901776">
        <w:rPr>
          <w:lang w:val="de-CH"/>
        </w:rPr>
        <w:t>es</w:t>
      </w:r>
      <w:r w:rsidR="001C1E31" w:rsidRPr="00901776">
        <w:rPr>
          <w:lang w:val="de-CH"/>
        </w:rPr>
        <w:t>etzte</w:t>
      </w:r>
      <w:r w:rsidR="007A7F0B" w:rsidRPr="00901776">
        <w:rPr>
          <w:lang w:val="de-CH"/>
        </w:rPr>
        <w:t xml:space="preserve"> Rich</w:t>
      </w:r>
      <w:r w:rsidR="002C476D" w:rsidRPr="00901776">
        <w:rPr>
          <w:lang w:val="de-CH"/>
        </w:rPr>
        <w:t>t</w:t>
      </w:r>
      <w:r w:rsidR="007A7F0B" w:rsidRPr="00901776">
        <w:rPr>
          <w:lang w:val="de-CH"/>
        </w:rPr>
        <w:t>ung</w:t>
      </w:r>
      <w:r w:rsidR="001C1E31" w:rsidRPr="00901776">
        <w:rPr>
          <w:lang w:val="de-CH"/>
        </w:rPr>
        <w:t>.</w:t>
      </w:r>
      <w:r w:rsidR="002C476D" w:rsidRPr="00901776">
        <w:rPr>
          <w:lang w:val="de-CH"/>
        </w:rPr>
        <w:t xml:space="preserve"> </w:t>
      </w:r>
      <w:r w:rsidR="00D14A5C" w:rsidRPr="00901776">
        <w:rPr>
          <w:lang w:val="de-CH"/>
        </w:rPr>
        <w:t>Würfel</w:t>
      </w:r>
      <w:r w:rsidR="009248DA" w:rsidRPr="00901776">
        <w:rPr>
          <w:lang w:val="de-CH"/>
        </w:rPr>
        <w:t xml:space="preserve"> </w:t>
      </w:r>
      <w:r w:rsidR="00D14A5C" w:rsidRPr="00901776">
        <w:rPr>
          <w:lang w:val="de-CH"/>
        </w:rPr>
        <w:t>1 st</w:t>
      </w:r>
      <w:r w:rsidR="00665ECC">
        <w:rPr>
          <w:lang w:val="de-CH"/>
        </w:rPr>
        <w:t>ö</w:t>
      </w:r>
      <w:r w:rsidR="00D14A5C" w:rsidRPr="00901776">
        <w:rPr>
          <w:lang w:val="de-CH"/>
        </w:rPr>
        <w:t xml:space="preserve">sst anschliessend </w:t>
      </w:r>
      <w:proofErr w:type="spellStart"/>
      <w:r w:rsidR="00891ACE" w:rsidRPr="00901776">
        <w:rPr>
          <w:lang w:val="de-CH"/>
        </w:rPr>
        <w:t>inelastisch</w:t>
      </w:r>
      <w:proofErr w:type="spellEnd"/>
      <w:r w:rsidR="00D14A5C" w:rsidRPr="00901776">
        <w:rPr>
          <w:lang w:val="de-CH"/>
        </w:rPr>
        <w:t xml:space="preserve"> mit Würfel</w:t>
      </w:r>
      <w:r w:rsidR="00B8216C">
        <w:t xml:space="preserve"> </w:t>
      </w:r>
      <w:r w:rsidR="00D14A5C" w:rsidRPr="00901776">
        <w:rPr>
          <w:lang w:val="de-CH"/>
        </w:rPr>
        <w:t>2</w:t>
      </w:r>
      <w:r w:rsidR="006E7189" w:rsidRPr="00901776">
        <w:rPr>
          <w:lang w:val="de-CH"/>
        </w:rPr>
        <w:t xml:space="preserve"> zusammen. </w:t>
      </w:r>
      <w:r w:rsidR="00172FBD" w:rsidRPr="00901776">
        <w:rPr>
          <w:lang w:val="de-CH"/>
        </w:rPr>
        <w:t xml:space="preserve">Sobald die Würfel von der Plane herunterfallen, ist das Experiment </w:t>
      </w:r>
      <w:r w:rsidR="000967D7">
        <w:rPr>
          <w:lang w:val="de-CH"/>
        </w:rPr>
        <w:t>abgeschlossen.</w:t>
      </w:r>
    </w:p>
    <w:p w14:paraId="15D514C4" w14:textId="0DEC45D6" w:rsidR="00C36948" w:rsidRDefault="00C36948" w:rsidP="001E70EE">
      <w:pPr>
        <w:jc w:val="center"/>
      </w:pPr>
      <w:r w:rsidRPr="001811BD">
        <w:rPr>
          <w:noProof/>
        </w:rPr>
        <mc:AlternateContent>
          <mc:Choice Requires="wpg">
            <w:drawing>
              <wp:inline distT="0" distB="0" distL="0" distR="0" wp14:anchorId="3C3FE521" wp14:editId="7D4ED7DD">
                <wp:extent cx="5690126" cy="2980240"/>
                <wp:effectExtent l="0" t="0" r="0" b="4445"/>
                <wp:docPr id="18" name="Group 18"/>
                <wp:cNvGraphicFramePr/>
                <a:graphic xmlns:a="http://schemas.openxmlformats.org/drawingml/2006/main">
                  <a:graphicData uri="http://schemas.microsoft.com/office/word/2010/wordprocessingGroup">
                    <wpg:wgp>
                      <wpg:cNvGrpSpPr/>
                      <wpg:grpSpPr>
                        <a:xfrm>
                          <a:off x="0" y="0"/>
                          <a:ext cx="5690126" cy="2980240"/>
                          <a:chOff x="-882868" y="-214939"/>
                          <a:chExt cx="5690126" cy="2980240"/>
                        </a:xfrm>
                      </wpg:grpSpPr>
                      <pic:pic xmlns:pic="http://schemas.openxmlformats.org/drawingml/2006/picture">
                        <pic:nvPicPr>
                          <pic:cNvPr id="2"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l="11915" t="1847" r="1467" b="428"/>
                          <a:stretch/>
                        </pic:blipFill>
                        <pic:spPr bwMode="auto">
                          <a:xfrm>
                            <a:off x="-882868" y="-214939"/>
                            <a:ext cx="5690126" cy="283391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882868" y="2618977"/>
                            <a:ext cx="5689610" cy="146324"/>
                          </a:xfrm>
                          <a:prstGeom prst="rect">
                            <a:avLst/>
                          </a:prstGeom>
                          <a:solidFill>
                            <a:prstClr val="white"/>
                          </a:solidFill>
                          <a:ln>
                            <a:noFill/>
                          </a:ln>
                        </wps:spPr>
                        <wps:txbx>
                          <w:txbxContent>
                            <w:p w14:paraId="01E01A0F" w14:textId="65C36826" w:rsidR="00C36948" w:rsidRPr="00316C1E" w:rsidRDefault="00C36948" w:rsidP="00697DB9">
                              <w:pPr>
                                <w:pStyle w:val="Caption"/>
                                <w:jc w:val="center"/>
                                <w:rPr>
                                  <w:sz w:val="22"/>
                                  <w:szCs w:val="22"/>
                                </w:rPr>
                              </w:pPr>
                              <w:bookmarkStart w:id="1" w:name="_Toc133053485"/>
                              <w:bookmarkStart w:id="2" w:name="_Toc133166607"/>
                              <w:r>
                                <w:t xml:space="preserve">Abbildung </w:t>
                              </w:r>
                              <w:r w:rsidR="00177D62">
                                <w:fldChar w:fldCharType="begin"/>
                              </w:r>
                              <w:r w:rsidR="00177D62">
                                <w:instrText xml:space="preserve"> SEQ Abbildung \* ARABIC </w:instrText>
                              </w:r>
                              <w:r w:rsidR="00177D62">
                                <w:fldChar w:fldCharType="separate"/>
                              </w:r>
                              <w:r w:rsidR="00CD25E4">
                                <w:rPr>
                                  <w:noProof/>
                                </w:rPr>
                                <w:t>1</w:t>
                              </w:r>
                              <w:r w:rsidR="00177D62">
                                <w:rPr>
                                  <w:noProof/>
                                </w:rPr>
                                <w:fldChar w:fldCharType="end"/>
                              </w:r>
                              <w:r>
                                <w:t xml:space="preserve">: </w:t>
                              </w:r>
                              <w:r w:rsidRPr="007D275A">
                                <w:t>Ausgangslage des Experiments</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C3FE521" id="Group 18" o:spid="_x0000_s1028" style="width:448.05pt;height:234.65pt;mso-position-horizontal-relative:char;mso-position-vertical-relative:line" coordorigin="-8828,-2149" coordsize="56901,29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8828;top:-2149;width:56900;height:2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">
                  <v:imagedata r:id="rId14" o:title="" croptop="1210f" cropbottom="280f" cropleft="7809f" cropright="961f"/>
                </v:shape>
                <v:shape id="Text Box 17" o:spid="_x0000_s1030" type="#_x0000_t202" style="position:absolute;left:-8828;top:26189;width:56895;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01E01A0F" w14:textId="65C36826" w:rsidR="00C36948" w:rsidRPr="00316C1E" w:rsidRDefault="00C36948" w:rsidP="00697DB9">
                        <w:pPr>
                          <w:pStyle w:val="Caption"/>
                          <w:jc w:val="center"/>
                          <w:rPr>
                            <w:sz w:val="22"/>
                            <w:szCs w:val="22"/>
                          </w:rPr>
                        </w:pPr>
                        <w:bookmarkStart w:id="3" w:name="_Toc133053485"/>
                        <w:bookmarkStart w:id="4" w:name="_Toc133166607"/>
                        <w:r>
                          <w:t xml:space="preserve">Abbildung </w:t>
                        </w:r>
                        <w:r w:rsidR="00177D62">
                          <w:fldChar w:fldCharType="begin"/>
                        </w:r>
                        <w:r w:rsidR="00177D62">
                          <w:instrText xml:space="preserve"> SEQ Abbildung \* ARABIC </w:instrText>
                        </w:r>
                        <w:r w:rsidR="00177D62">
                          <w:fldChar w:fldCharType="separate"/>
                        </w:r>
                        <w:r w:rsidR="00CD25E4">
                          <w:rPr>
                            <w:noProof/>
                          </w:rPr>
                          <w:t>1</w:t>
                        </w:r>
                        <w:r w:rsidR="00177D62">
                          <w:rPr>
                            <w:noProof/>
                          </w:rPr>
                          <w:fldChar w:fldCharType="end"/>
                        </w:r>
                        <w:r>
                          <w:t xml:space="preserve">: </w:t>
                        </w:r>
                        <w:r w:rsidRPr="007D275A">
                          <w:t>Ausgangslage des Experiments</w:t>
                        </w:r>
                        <w:bookmarkEnd w:id="3"/>
                        <w:bookmarkEnd w:id="4"/>
                      </w:p>
                    </w:txbxContent>
                  </v:textbox>
                </v:shape>
                <w10:anchorlock/>
              </v:group>
            </w:pict>
          </mc:Fallback>
        </mc:AlternateContent>
      </w:r>
    </w:p>
    <w:p w14:paraId="2A0CA5D9" w14:textId="10B77095" w:rsidR="00B53836" w:rsidRDefault="00B53836" w:rsidP="002A7CCE">
      <w:pPr>
        <w:pStyle w:val="Heading1"/>
      </w:pPr>
      <w:bookmarkStart w:id="5" w:name="_Toc133166577"/>
      <w:r>
        <w:t>Aufbau des Experiments</w:t>
      </w:r>
      <w:bookmarkEnd w:id="5"/>
    </w:p>
    <w:p w14:paraId="42B2934D" w14:textId="25A158FA" w:rsidR="00B273E6" w:rsidRDefault="00C1722B" w:rsidP="00457AF6">
      <w:r w:rsidRPr="00C1722B">
        <w:t xml:space="preserve">In diesem Experiment werden Beschleunigung und </w:t>
      </w:r>
      <w:proofErr w:type="spellStart"/>
      <w:r w:rsidRPr="00C1722B">
        <w:t>inelastischer</w:t>
      </w:r>
      <w:proofErr w:type="spellEnd"/>
      <w:r w:rsidRPr="00C1722B">
        <w:t xml:space="preserve"> </w:t>
      </w:r>
      <w:proofErr w:type="spellStart"/>
      <w:r w:rsidRPr="00C1722B">
        <w:t>Sto</w:t>
      </w:r>
      <w:r w:rsidR="00C84640">
        <w:t>ss</w:t>
      </w:r>
      <w:proofErr w:type="spellEnd"/>
      <w:r w:rsidRPr="00C1722B">
        <w:t xml:space="preserve"> untersucht. Ein Würfel </w:t>
      </w:r>
      <w:r w:rsidR="00683548">
        <w:t xml:space="preserve">von </w:t>
      </w:r>
      <w:r w:rsidRPr="00C1722B">
        <w:t>2kg</w:t>
      </w:r>
      <w:r w:rsidR="00683548">
        <w:t xml:space="preserve"> und</w:t>
      </w:r>
      <w:r w:rsidRPr="00C1722B">
        <w:t xml:space="preserve"> 1</w:t>
      </w:r>
      <w:r w:rsidR="00683548">
        <w:t>.</w:t>
      </w:r>
      <w:r w:rsidRPr="00C1722B">
        <w:t>5m Seitenlänge wird durch eine konstante Kraft beschleunigt</w:t>
      </w:r>
      <w:r w:rsidR="00D11BF6">
        <w:t xml:space="preserve"> </w:t>
      </w:r>
      <w:r w:rsidRPr="00C1722B">
        <w:t>und erreicht in wenigen Sekunden 2 m/s, bevor er</w:t>
      </w:r>
      <w:r w:rsidR="00FA75F1">
        <w:t xml:space="preserve"> auf eine Feder au</w:t>
      </w:r>
      <w:r w:rsidRPr="00C1722B">
        <w:t xml:space="preserve"> eine Wand trifft. Der Würfel kollidiert elastisch mit der</w:t>
      </w:r>
      <w:r w:rsidR="00E47684">
        <w:t xml:space="preserve"> Wand</w:t>
      </w:r>
      <w:r w:rsidRPr="00C1722B">
        <w:t xml:space="preserve"> unter Verwendung einer geeigneten</w:t>
      </w:r>
      <w:r w:rsidR="00E47684">
        <w:t xml:space="preserve">, vorgeschalteten </w:t>
      </w:r>
      <w:r w:rsidRPr="00C1722B">
        <w:t xml:space="preserve">Feder, sodass der </w:t>
      </w:r>
      <w:proofErr w:type="spellStart"/>
      <w:r w:rsidRPr="00C1722B">
        <w:t>Sto</w:t>
      </w:r>
      <w:r w:rsidR="00156D45">
        <w:t>ss</w:t>
      </w:r>
      <w:proofErr w:type="spellEnd"/>
      <w:r w:rsidRPr="00C1722B">
        <w:t xml:space="preserve"> langsam abläuft</w:t>
      </w:r>
      <w:r w:rsidR="00E47684">
        <w:t xml:space="preserve"> und ohne Berührung mit der Wan</w:t>
      </w:r>
      <w:r w:rsidRPr="00C1722B">
        <w:t xml:space="preserve">. </w:t>
      </w:r>
      <w:proofErr w:type="spellStart"/>
      <w:r w:rsidRPr="00C1722B">
        <w:t>Anschlie</w:t>
      </w:r>
      <w:r w:rsidR="00156D45">
        <w:t>ss</w:t>
      </w:r>
      <w:r w:rsidRPr="00C1722B">
        <w:t>end</w:t>
      </w:r>
      <w:proofErr w:type="spellEnd"/>
      <w:r w:rsidRPr="00C1722B">
        <w:t xml:space="preserve"> gleitet Würfel 1 reibungsfrei </w:t>
      </w:r>
      <w:r w:rsidR="00E47684">
        <w:t xml:space="preserve">zurück </w:t>
      </w:r>
      <w:r w:rsidRPr="00C1722B">
        <w:t xml:space="preserve">und </w:t>
      </w:r>
      <w:proofErr w:type="spellStart"/>
      <w:r w:rsidRPr="00C1722B">
        <w:t>stö</w:t>
      </w:r>
      <w:r w:rsidR="00B56E91">
        <w:t>ss</w:t>
      </w:r>
      <w:r w:rsidRPr="00C1722B">
        <w:t>t</w:t>
      </w:r>
      <w:proofErr w:type="spellEnd"/>
      <w:r w:rsidRPr="00C1722B">
        <w:t xml:space="preserve"> </w:t>
      </w:r>
      <w:proofErr w:type="spellStart"/>
      <w:r w:rsidRPr="00C1722B">
        <w:t>inelastisch</w:t>
      </w:r>
      <w:proofErr w:type="spellEnd"/>
      <w:r w:rsidRPr="00C1722B">
        <w:t xml:space="preserve"> mit einem identischen Würfel 2 zusammen. Der </w:t>
      </w:r>
      <w:proofErr w:type="spellStart"/>
      <w:r w:rsidRPr="00C1722B">
        <w:t>Zusammensto</w:t>
      </w:r>
      <w:r w:rsidR="00DE7C20">
        <w:t>ss</w:t>
      </w:r>
      <w:proofErr w:type="spellEnd"/>
      <w:r w:rsidRPr="00C1722B">
        <w:t xml:space="preserve"> wird mittels </w:t>
      </w:r>
      <w:proofErr w:type="spellStart"/>
      <w:r w:rsidRPr="00C1722B">
        <w:t>OnCollision</w:t>
      </w:r>
      <w:proofErr w:type="spellEnd"/>
      <w:r w:rsidRPr="00C1722B">
        <w:t xml:space="preserve"> und einem festen Gelenk modelliert. Das Experiment analysiert die Anordnung sowie die physikalischen Prozesse und stellt Ort, Geschwindigkeit, Impuls beider Würfel und Gesamtimpuls grafisch dar.</w:t>
      </w:r>
    </w:p>
    <w:p w14:paraId="5E15BD80" w14:textId="5539BA9A" w:rsidR="0046182D" w:rsidRDefault="00857D37" w:rsidP="005364E4">
      <w:pPr>
        <w:pStyle w:val="Heading1"/>
      </w:pPr>
      <w:bookmarkStart w:id="6" w:name="_Toc133166578"/>
      <w:r w:rsidRPr="00857D37">
        <w:t>Physikalische Beschreibung der einzelnen Vorgänge</w:t>
      </w:r>
      <w:bookmarkEnd w:id="6"/>
    </w:p>
    <w:p w14:paraId="01EF0B4E" w14:textId="44A21DD6" w:rsidR="00D1439B" w:rsidRDefault="00052AB9" w:rsidP="005364E4">
      <w:pPr>
        <w:pStyle w:val="Heading2"/>
      </w:pPr>
      <w:bookmarkStart w:id="7" w:name="_Toc133166579"/>
      <w:r>
        <w:t>Hinfahrt</w:t>
      </w:r>
      <w:bookmarkEnd w:id="7"/>
    </w:p>
    <w:p w14:paraId="589B66F0" w14:textId="57C8C465" w:rsidR="00353FCD" w:rsidRPr="00B8216C" w:rsidRDefault="00353FCD" w:rsidP="005364E4">
      <w:r w:rsidRPr="00B8216C">
        <w:t>In der ersten Phase der Aufgabe bewegt sich Würfel 1</w:t>
      </w:r>
      <w:r w:rsidR="00C919CF">
        <w:t xml:space="preserve"> (der Rechte Würfel in Abbildung 1)</w:t>
      </w:r>
      <w:r w:rsidRPr="00B8216C">
        <w:t xml:space="preserve"> unter dem Einfluss einer konstanten Kraft nach rechts, bis er auf die Feder trifft. Die Masse </w:t>
      </w:r>
      <w:r w:rsidR="00023384">
        <w:t>beider</w:t>
      </w:r>
      <w:r w:rsidRPr="00B8216C">
        <w:t xml:space="preserve"> Würfel beträgt 2 kg und die Seitenlänge beträgt 1</w:t>
      </w:r>
      <w:r w:rsidR="00DF3724" w:rsidRPr="00B8216C">
        <w:t>.</w:t>
      </w:r>
      <w:r w:rsidRPr="00B8216C">
        <w:t xml:space="preserve">5 m. Die konstante Kraft ist so dimensioniert, dass Würfel </w:t>
      </w:r>
      <w:r w:rsidR="00F146EB">
        <w:t>1</w:t>
      </w:r>
      <w:r w:rsidR="007328DD">
        <w:t xml:space="preserve"> </w:t>
      </w:r>
      <w:r w:rsidRPr="00B8216C">
        <w:t>nach wenigen Sekunden eine Geschwindigkeit von ungefähr 2 m/s erreicht.</w:t>
      </w:r>
    </w:p>
    <w:p w14:paraId="51E8BBE4" w14:textId="7CFFA9BE" w:rsidR="00353FCD" w:rsidRPr="00B8216C" w:rsidRDefault="00621BD6" w:rsidP="005364E4">
      <w:r w:rsidRPr="00B8216C">
        <w:t>Zur Berechnung der Beschleunigung des Würfels wird das zweite Newtonsche Gesetz angewendet</w:t>
      </w:r>
      <w:r w:rsidR="00F41029" w:rsidRPr="00B8216C">
        <w:t>.</w:t>
      </w:r>
      <w:r w:rsidR="003C61D0" w:rsidRPr="00B8216C">
        <w:t xml:space="preserve"> </w:t>
      </w:r>
      <w:r w:rsidR="0030434B" w:rsidRPr="00B8216C">
        <w:t>Mit Kenntnis der Beschleunigung und der Masse des Würfels lässt sich die konstante Kraft F bestimmen</w:t>
      </w:r>
      <w:r w:rsidR="00353FCD" w:rsidRPr="00B8216C">
        <w:t>:</w:t>
      </w:r>
    </w:p>
    <w:p w14:paraId="09621263" w14:textId="6B6709EE" w:rsidR="00D65425" w:rsidRPr="001811BD" w:rsidRDefault="00D65425" w:rsidP="005364E4">
      <m:oMathPara>
        <m:oMath>
          <m:r>
            <w:rPr>
              <w:rFonts w:ascii="Cambria Math" w:hAnsi="Cambria Math"/>
            </w:rPr>
            <m:t>F = m * a</m:t>
          </m:r>
        </m:oMath>
      </m:oMathPara>
    </w:p>
    <w:p w14:paraId="7B8CC278" w14:textId="77777777" w:rsidR="000F0A17" w:rsidRPr="00B8216C" w:rsidRDefault="000F0A17" w:rsidP="000F0A17">
      <w:r w:rsidRPr="00B8216C">
        <w:t>ermitteln, indem die gewünschte Endgeschwindigkeit v und die Beschleunigungszeit t berücksichtigt werden:</w:t>
      </w:r>
    </w:p>
    <w:p w14:paraId="620D701A" w14:textId="77777777" w:rsidR="000F0A17" w:rsidRPr="001811BD" w:rsidRDefault="000F0A17" w:rsidP="000F0A17">
      <m:oMathPara>
        <m:oMath>
          <m:r>
            <w:rPr>
              <w:rFonts w:ascii="Cambria Math" w:hAnsi="Cambria Math"/>
            </w:rPr>
            <m:t>v = a * t</m:t>
          </m:r>
        </m:oMath>
      </m:oMathPara>
    </w:p>
    <w:p w14:paraId="7F796FFB" w14:textId="0CBD08CE" w:rsidR="00AF16FA" w:rsidRDefault="00AF16FA">
      <w:pPr>
        <w:jc w:val="left"/>
      </w:pPr>
      <w:r>
        <w:br w:type="page"/>
      </w:r>
    </w:p>
    <w:p w14:paraId="04BAF699" w14:textId="0B8F1FA1" w:rsidR="00E44567" w:rsidRPr="001811BD" w:rsidRDefault="002D6E21" w:rsidP="000F0A17">
      <w:r w:rsidRPr="00B8216C">
        <w:t xml:space="preserve">Hierbei steht F für die konstante Kraft, m für die Masse des Würfels und a für die Beschleunigung. Die Kraft F lässt sich </w:t>
      </w:r>
    </w:p>
    <w:p w14:paraId="6B60CC26" w14:textId="5908A1F0" w:rsidR="00353FCD" w:rsidRPr="001811BD" w:rsidRDefault="00353FCD" w:rsidP="005364E4">
      <w:r w:rsidRPr="001811BD">
        <w:t>Daraus folgt:</w:t>
      </w:r>
    </w:p>
    <w:p w14:paraId="35C2BA26" w14:textId="408FB203" w:rsidR="00353FCD" w:rsidRPr="001811BD" w:rsidRDefault="003F7861" w:rsidP="005364E4">
      <m:oMathPara>
        <m:oMathParaPr>
          <m:jc m:val="center"/>
        </m:oMathParaPr>
        <m:oMath>
          <m:r>
            <w:rPr>
              <w:rFonts w:ascii="Cambria Math" w:hAnsi="Cambria Math"/>
            </w:rPr>
            <m:t xml:space="preserve">a = </m:t>
          </m:r>
          <m:f>
            <m:fPr>
              <m:ctrlPr>
                <w:rPr>
                  <w:rFonts w:ascii="Cambria Math" w:hAnsi="Cambria Math"/>
                  <w:i/>
                </w:rPr>
              </m:ctrlPr>
            </m:fPr>
            <m:num>
              <m:r>
                <w:rPr>
                  <w:rFonts w:ascii="Cambria Math" w:hAnsi="Cambria Math"/>
                </w:rPr>
                <m:t>v</m:t>
              </m:r>
            </m:num>
            <m:den>
              <m:r>
                <w:rPr>
                  <w:rFonts w:ascii="Cambria Math" w:hAnsi="Cambria Math"/>
                </w:rPr>
                <m:t>t</m:t>
              </m:r>
            </m:den>
          </m:f>
        </m:oMath>
      </m:oMathPara>
    </w:p>
    <w:p w14:paraId="39A2E559" w14:textId="04D5B01F" w:rsidR="00B23945" w:rsidRPr="00B8216C" w:rsidRDefault="001C1A75" w:rsidP="005364E4">
      <w:r w:rsidRPr="00B8216C">
        <w:t>In dieser Phase bewegt sich Würfel 1 unter dem Einfluss der konstanten Kraft F horizontal nach rechts. Die Beschleunigungsphase endet, bevor Würfel 1 die</w:t>
      </w:r>
      <w:r w:rsidR="00D841F4" w:rsidRPr="00B8216C">
        <w:t xml:space="preserve"> Feder and der</w:t>
      </w:r>
      <w:r w:rsidRPr="00B8216C">
        <w:t xml:space="preserve"> Wand erreicht. </w:t>
      </w:r>
      <w:proofErr w:type="spellStart"/>
      <w:r w:rsidRPr="00B8216C">
        <w:t>Anschlie</w:t>
      </w:r>
      <w:r w:rsidR="00F74EF1" w:rsidRPr="00B8216C">
        <w:t>ss</w:t>
      </w:r>
      <w:r w:rsidRPr="00B8216C">
        <w:t>end</w:t>
      </w:r>
      <w:proofErr w:type="spellEnd"/>
      <w:r w:rsidRPr="00B8216C">
        <w:t xml:space="preserve"> </w:t>
      </w:r>
      <w:r w:rsidR="006C25A9">
        <w:t>erfolgt eine</w:t>
      </w:r>
      <w:r w:rsidRPr="00B8216C">
        <w:t xml:space="preserve"> elastische Kollision des Würfels mit der Feder an der Wand.</w:t>
      </w:r>
    </w:p>
    <w:p w14:paraId="11A9FCF3" w14:textId="7FEB8799" w:rsidR="001C1A75" w:rsidRPr="00B8216C" w:rsidRDefault="001C1A75" w:rsidP="005364E4">
      <w:r w:rsidRPr="00B8216C">
        <w:t xml:space="preserve">Die Federkonstante k und die Länge der Feder sind so bemessen, dass Würfel 1 nicht in die Wand </w:t>
      </w:r>
      <w:r w:rsidR="00425C8F">
        <w:t>prallt</w:t>
      </w:r>
      <w:r w:rsidRPr="00B8216C">
        <w:t xml:space="preserve"> und </w:t>
      </w:r>
      <w:r w:rsidR="00E84CB7">
        <w:t>das</w:t>
      </w:r>
      <w:r w:rsidR="008355AB">
        <w:t>s</w:t>
      </w:r>
      <w:r w:rsidR="00E84CB7">
        <w:t xml:space="preserve"> </w:t>
      </w:r>
      <w:r w:rsidRPr="00B8216C">
        <w:t xml:space="preserve">der </w:t>
      </w:r>
      <w:proofErr w:type="spellStart"/>
      <w:r w:rsidRPr="00B8216C">
        <w:t>Sto</w:t>
      </w:r>
      <w:r w:rsidR="00B23945" w:rsidRPr="00B8216C">
        <w:t>ss</w:t>
      </w:r>
      <w:proofErr w:type="spellEnd"/>
      <w:r w:rsidRPr="00B8216C">
        <w:t xml:space="preserve"> langsam abläuft. Zur Sicherstellung dieser Bedingungen wird die Energie vo</w:t>
      </w:r>
      <w:r w:rsidR="00F9456E">
        <w:t>m</w:t>
      </w:r>
      <w:r w:rsidRPr="00B8216C">
        <w:t xml:space="preserve"> Würfel</w:t>
      </w:r>
      <w:r w:rsidR="00F9456E">
        <w:t xml:space="preserve"> </w:t>
      </w:r>
      <w:r w:rsidRPr="00B8216C">
        <w:t xml:space="preserve">und </w:t>
      </w:r>
      <w:proofErr w:type="gramStart"/>
      <w:r w:rsidR="00F9456E">
        <w:t xml:space="preserve">der </w:t>
      </w:r>
      <w:r w:rsidRPr="00B8216C">
        <w:t>komprimierter Feder</w:t>
      </w:r>
      <w:proofErr w:type="gramEnd"/>
      <w:r w:rsidRPr="00B8216C">
        <w:t xml:space="preserve"> herangezogen. Die potenzielle Energie der komprimierten Feder entspricht der kinetischen Energie des Würfels:</w:t>
      </w:r>
    </w:p>
    <w:p w14:paraId="051D7CB0" w14:textId="4118FCCA" w:rsidR="009E40BF" w:rsidRPr="001811BD" w:rsidRDefault="00DE6B8D" w:rsidP="005364E4">
      <w:pP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7A06B5E" w14:textId="07450D9C" w:rsidR="001C1A75" w:rsidRPr="00B8216C" w:rsidRDefault="001C1A75" w:rsidP="005364E4">
      <w:r w:rsidRPr="00B8216C">
        <w:t xml:space="preserve">Hierbei steht x für die Kompression der Feder. Aus dieser Gleichung lässt sich die Federkonstante k bestimmen, um die gewünschten Bedingungen für den elastischen </w:t>
      </w:r>
      <w:proofErr w:type="spellStart"/>
      <w:r w:rsidRPr="00B8216C">
        <w:t>Sto</w:t>
      </w:r>
      <w:r w:rsidR="00FF1A41">
        <w:t>ss</w:t>
      </w:r>
      <w:proofErr w:type="spellEnd"/>
      <w:r w:rsidRPr="00B8216C">
        <w:t xml:space="preserve"> zu erfüllen.</w:t>
      </w:r>
    </w:p>
    <w:p w14:paraId="574207F7" w14:textId="639A579A" w:rsidR="001C1A75" w:rsidRPr="00B8216C" w:rsidRDefault="001C1A75" w:rsidP="005364E4">
      <w:r w:rsidRPr="00B8216C">
        <w:t xml:space="preserve">Zusammenfassend besteht die erste Phase der Aufgabenstellung im physikalischen Vorgang der Beschleunigung von Würfel 1 durch eine konstante Kraft, bis dieser </w:t>
      </w:r>
      <w:r w:rsidR="002C458B" w:rsidRPr="00B8216C">
        <w:t>seine Zielgeschwindigkeit erreicht</w:t>
      </w:r>
      <w:r w:rsidRPr="00B8216C">
        <w:t xml:space="preserve">. Dabei werden die Gleichungen des zweiten Newtonschen Gesetzes und der Energieerhaltung herangezogen, um die erforderlichen </w:t>
      </w:r>
      <w:proofErr w:type="spellStart"/>
      <w:r w:rsidRPr="00B8216C">
        <w:t>Grö</w:t>
      </w:r>
      <w:r w:rsidR="005E4215">
        <w:t>ss</w:t>
      </w:r>
      <w:r w:rsidRPr="00B8216C">
        <w:t>en</w:t>
      </w:r>
      <w:proofErr w:type="spellEnd"/>
      <w:r w:rsidRPr="00B8216C">
        <w:t xml:space="preserve"> wie Kraft, Beschleunigung und Federkonstante zu berechnen.</w:t>
      </w:r>
    </w:p>
    <w:p w14:paraId="48320419" w14:textId="11F1A30B" w:rsidR="00D1439B" w:rsidRPr="00D1439B" w:rsidRDefault="00EB78E1" w:rsidP="005364E4">
      <w:pPr>
        <w:pStyle w:val="Heading2"/>
      </w:pPr>
      <w:bookmarkStart w:id="8" w:name="_Toc133166580"/>
      <w:r>
        <w:t xml:space="preserve">Elastische </w:t>
      </w:r>
      <w:r w:rsidR="00243D5A">
        <w:t>Kollision</w:t>
      </w:r>
      <w:bookmarkEnd w:id="8"/>
    </w:p>
    <w:p w14:paraId="7DB1F311" w14:textId="3FDA96CC" w:rsidR="00454713" w:rsidRPr="001D0096" w:rsidRDefault="00454713" w:rsidP="005364E4">
      <w:r w:rsidRPr="001D0096">
        <w:t xml:space="preserve">In der nächsten Phase der Aufgabenstellung kommt es zum elastischen </w:t>
      </w:r>
      <w:proofErr w:type="spellStart"/>
      <w:r w:rsidRPr="001D0096">
        <w:t>Sto</w:t>
      </w:r>
      <w:r w:rsidR="00B22A53" w:rsidRPr="001D0096">
        <w:t>ss</w:t>
      </w:r>
      <w:proofErr w:type="spellEnd"/>
      <w:r w:rsidRPr="001D0096">
        <w:t xml:space="preserve"> von Würfel 1 mit der Feder. Die Feder, die an der Wand befestigt ist, dient als </w:t>
      </w:r>
      <w:proofErr w:type="spellStart"/>
      <w:r w:rsidRPr="001D0096">
        <w:t>Sto</w:t>
      </w:r>
      <w:r w:rsidR="00931F2F" w:rsidRPr="001D0096">
        <w:t>ss</w:t>
      </w:r>
      <w:r w:rsidRPr="001D0096">
        <w:t>dämpfer</w:t>
      </w:r>
      <w:proofErr w:type="spellEnd"/>
      <w:r w:rsidRPr="001D0096">
        <w:t xml:space="preserve"> und ermöglicht eine elastische Kollision, bei der </w:t>
      </w:r>
      <w:r w:rsidR="00E33D38">
        <w:t xml:space="preserve">die </w:t>
      </w:r>
      <w:r w:rsidRPr="001D0096">
        <w:t xml:space="preserve">kinetische Energie und </w:t>
      </w:r>
      <w:r w:rsidR="00312732" w:rsidRPr="001D0096">
        <w:t>der</w:t>
      </w:r>
      <w:r w:rsidRPr="001D0096">
        <w:t xml:space="preserve"> Impuls </w:t>
      </w:r>
      <w:r w:rsidR="0071460F" w:rsidRPr="001D0096">
        <w:t>nach und vor dem Stoss konserviert</w:t>
      </w:r>
      <w:r w:rsidRPr="001D0096">
        <w:t xml:space="preserve"> bleiben.</w:t>
      </w:r>
      <w:r w:rsidR="00754991" w:rsidRPr="001D0096">
        <w:t xml:space="preserve"> </w:t>
      </w:r>
      <w:r w:rsidRPr="001D0096">
        <w:t xml:space="preserve">Die potenzielle Energie der komprimierten Feder entspricht dabei der kinetischen Energie des Würfels vor dem </w:t>
      </w:r>
      <w:proofErr w:type="spellStart"/>
      <w:r w:rsidRPr="001D0096">
        <w:t>Sto</w:t>
      </w:r>
      <w:r w:rsidR="00EF7AA6" w:rsidRPr="001D0096">
        <w:t>ss</w:t>
      </w:r>
      <w:proofErr w:type="spellEnd"/>
      <w:r w:rsidRPr="001D0096">
        <w:t>:</w:t>
      </w:r>
    </w:p>
    <w:p w14:paraId="4EC8B668" w14:textId="6932A6C7" w:rsidR="00454713" w:rsidRPr="001D0096" w:rsidRDefault="00DE6B8D" w:rsidP="005364E4">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050AA1DB" w14:textId="652BC469" w:rsidR="00454713" w:rsidRPr="00B8216C" w:rsidRDefault="00454713" w:rsidP="005364E4">
      <w:r w:rsidRPr="001D0096">
        <w:rPr>
          <w:lang w:val="de-CH"/>
        </w:rPr>
        <w:t>Hierbei ist k die Federkonstante, x die Kompression der Feder, m die Masse von Würfel 1 und v seine Geschwindigkeit vor dem Sto</w:t>
      </w:r>
      <w:r w:rsidR="007738A2">
        <w:rPr>
          <w:lang w:val="de-CH"/>
        </w:rPr>
        <w:t>ss</w:t>
      </w:r>
      <w:r w:rsidRPr="001D0096">
        <w:rPr>
          <w:lang w:val="de-CH"/>
        </w:rPr>
        <w:t xml:space="preserve">. </w:t>
      </w:r>
      <w:r w:rsidRPr="00B8216C">
        <w:t>Aus dieser Gleichung lässt sich die Federkonstante k in Abhängigkeit von der gewünschten Kompression x ermitteln.</w:t>
      </w:r>
    </w:p>
    <w:p w14:paraId="03EFFB85" w14:textId="06261A6D" w:rsidR="00454713" w:rsidRPr="001D0096" w:rsidRDefault="0013545A" w:rsidP="005364E4">
      <m:oMathPara>
        <m:oMath>
          <m:r>
            <w:rPr>
              <w:rFonts w:ascii="Cambria Math" w:hAnsi="Cambria Math"/>
            </w:rPr>
            <m:t>k=m*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2890D032" w14:textId="1A1F9877" w:rsidR="00454713" w:rsidRDefault="00454713" w:rsidP="005364E4">
      <w:r w:rsidRPr="00FA5F41">
        <w:rPr>
          <w:lang w:val="de-CH"/>
        </w:rPr>
        <w:t>Während des elastischen Sto</w:t>
      </w:r>
      <w:r w:rsidR="003A1566" w:rsidRPr="00FA5F41">
        <w:rPr>
          <w:lang w:val="de-CH"/>
        </w:rPr>
        <w:t>ss</w:t>
      </w:r>
      <w:r w:rsidRPr="00FA5F41">
        <w:rPr>
          <w:lang w:val="de-CH"/>
        </w:rPr>
        <w:t xml:space="preserve">es wirkt die Federkraft entgegen der Bewegungsrichtung von Würfel 1 und verlangsamt dessen Geschwindigkeit. </w:t>
      </w:r>
      <w:r>
        <w:t xml:space="preserve">Die Federkraft kann durch das </w:t>
      </w:r>
      <w:proofErr w:type="spellStart"/>
      <w:r>
        <w:t>Hookesche</w:t>
      </w:r>
      <w:proofErr w:type="spellEnd"/>
      <w:r>
        <w:t xml:space="preserve"> Gesetz beschrieben werden:</w:t>
      </w:r>
    </w:p>
    <w:p w14:paraId="450E65F1" w14:textId="63CDDEF6" w:rsidR="00454713" w:rsidRDefault="00B25ED7" w:rsidP="005364E4">
      <m:oMathPara>
        <m:oMath>
          <m:r>
            <w:rPr>
              <w:rFonts w:ascii="Cambria Math" w:hAnsi="Cambria Math"/>
            </w:rPr>
            <m:t>F = -k * x</m:t>
          </m:r>
        </m:oMath>
      </m:oMathPara>
    </w:p>
    <w:p w14:paraId="306D5AD6" w14:textId="0F4E55A8" w:rsidR="00454713" w:rsidRDefault="00454713" w:rsidP="005364E4">
      <w:r w:rsidRPr="00B8216C">
        <w:t xml:space="preserve">Dabei ist F die Federkraft und x die momentane Kompression der Feder. </w:t>
      </w:r>
      <w:r w:rsidRPr="00FB51CC">
        <w:rPr>
          <w:lang w:val="de-CH"/>
        </w:rPr>
        <w:t>D</w:t>
      </w:r>
      <w:r w:rsidR="00BB04A8">
        <w:rPr>
          <w:lang w:val="de-CH"/>
        </w:rPr>
        <w:t>as</w:t>
      </w:r>
      <w:r w:rsidRPr="00FB51CC">
        <w:rPr>
          <w:lang w:val="de-CH"/>
        </w:rPr>
        <w:t xml:space="preserve"> negative Vorzeichen impliziert, dass die Kraft entgegengesetzt zur Kompressionsrichtung wirkt.</w:t>
      </w:r>
      <w:r w:rsidR="006F6EE9" w:rsidRPr="00FB51CC">
        <w:rPr>
          <w:lang w:val="de-CH"/>
        </w:rPr>
        <w:t xml:space="preserve"> </w:t>
      </w:r>
      <w:r w:rsidRPr="00FB51CC">
        <w:rPr>
          <w:lang w:val="de-CH"/>
        </w:rPr>
        <w:t>Da der Sto</w:t>
      </w:r>
      <w:r w:rsidR="006F6EE9" w:rsidRPr="00FB51CC">
        <w:rPr>
          <w:lang w:val="de-CH"/>
        </w:rPr>
        <w:t>ss</w:t>
      </w:r>
      <w:r w:rsidRPr="00FB51CC">
        <w:rPr>
          <w:lang w:val="de-CH"/>
        </w:rPr>
        <w:t xml:space="preserve"> elastisch ist, bleibt der Impuls von Würfel 1 erhalten. </w:t>
      </w:r>
      <w:r>
        <w:t>Der Impuls p lässt sich wie folgt berechnen:</w:t>
      </w:r>
    </w:p>
    <w:p w14:paraId="6E428BBF" w14:textId="44A430D3" w:rsidR="00454713" w:rsidRDefault="00EF4271" w:rsidP="005364E4">
      <m:oMathPara>
        <m:oMath>
          <m:r>
            <w:rPr>
              <w:rFonts w:ascii="Cambria Math" w:hAnsi="Cambria Math"/>
            </w:rPr>
            <m:t>p=m*v</m:t>
          </m:r>
        </m:oMath>
      </m:oMathPara>
    </w:p>
    <w:p w14:paraId="3DB5AE86" w14:textId="00711710" w:rsidR="00454713" w:rsidRPr="00CE2D03" w:rsidRDefault="00454713" w:rsidP="005364E4">
      <w:pPr>
        <w:rPr>
          <w:lang w:val="de-CH"/>
        </w:rPr>
      </w:pPr>
      <w:r w:rsidRPr="00FB51CC">
        <w:rPr>
          <w:lang w:val="de-CH"/>
        </w:rPr>
        <w:t xml:space="preserve">Da die Masse m konstant ist, hängt der Impuls direkt von der Geschwindigkeit v ab. </w:t>
      </w:r>
      <w:r w:rsidRPr="00CE2D03">
        <w:rPr>
          <w:lang w:val="de-CH"/>
        </w:rPr>
        <w:t>Nach dem elastischen Sto</w:t>
      </w:r>
      <w:r w:rsidR="00E36447" w:rsidRPr="00CE2D03">
        <w:rPr>
          <w:lang w:val="de-CH"/>
        </w:rPr>
        <w:t>ss</w:t>
      </w:r>
      <w:r w:rsidRPr="00CE2D03">
        <w:rPr>
          <w:lang w:val="de-CH"/>
        </w:rPr>
        <w:t xml:space="preserve"> gleitet Würfel 1 reibungsfrei nach links zurück.</w:t>
      </w:r>
    </w:p>
    <w:p w14:paraId="1DA38AA6" w14:textId="629A6DED" w:rsidR="00454713" w:rsidRPr="00901776" w:rsidRDefault="00454713" w:rsidP="005364E4">
      <w:pPr>
        <w:rPr>
          <w:lang w:val="de-CH"/>
        </w:rPr>
      </w:pPr>
      <w:r w:rsidRPr="000E796F">
        <w:rPr>
          <w:lang w:val="de-CH"/>
        </w:rPr>
        <w:t>Zusammenfassend wird in dieser Phase der Aufgabenstellung der elastische Sto</w:t>
      </w:r>
      <w:r w:rsidR="000E796F">
        <w:rPr>
          <w:lang w:val="de-CH"/>
        </w:rPr>
        <w:t>ss</w:t>
      </w:r>
      <w:r w:rsidRPr="000E796F">
        <w:rPr>
          <w:lang w:val="de-CH"/>
        </w:rPr>
        <w:t xml:space="preserve"> von Würfel 1 mit der Feder untersucht. </w:t>
      </w:r>
      <w:r w:rsidRPr="006E0D9B">
        <w:rPr>
          <w:lang w:val="de-CH"/>
        </w:rPr>
        <w:t>Dabei w</w:t>
      </w:r>
      <w:r w:rsidR="00E9394B">
        <w:rPr>
          <w:lang w:val="de-CH"/>
        </w:rPr>
        <w:t>ird</w:t>
      </w:r>
      <w:r w:rsidRPr="006E0D9B">
        <w:rPr>
          <w:lang w:val="de-CH"/>
        </w:rPr>
        <w:t xml:space="preserve"> das </w:t>
      </w:r>
      <w:proofErr w:type="spellStart"/>
      <w:r w:rsidRPr="006E0D9B">
        <w:rPr>
          <w:lang w:val="de-CH"/>
        </w:rPr>
        <w:t>Hookesche</w:t>
      </w:r>
      <w:proofErr w:type="spellEnd"/>
      <w:r w:rsidRPr="006E0D9B">
        <w:rPr>
          <w:lang w:val="de-CH"/>
        </w:rPr>
        <w:t xml:space="preserve"> Gesetz und das Prinzip der Impulserhaltung angewendet, um die Federkraft und den Impuls während des Sto</w:t>
      </w:r>
      <w:r w:rsidR="00BE4DC4" w:rsidRPr="006E0D9B">
        <w:rPr>
          <w:lang w:val="de-CH"/>
        </w:rPr>
        <w:t>ss</w:t>
      </w:r>
      <w:r w:rsidRPr="006E0D9B">
        <w:rPr>
          <w:lang w:val="de-CH"/>
        </w:rPr>
        <w:t xml:space="preserve">vorgangs zu analysieren. </w:t>
      </w:r>
      <w:r w:rsidRPr="00277DFB">
        <w:rPr>
          <w:lang w:val="de-CH"/>
        </w:rPr>
        <w:t>Der elastische Sto</w:t>
      </w:r>
      <w:r w:rsidR="0054396F" w:rsidRPr="00277DFB">
        <w:rPr>
          <w:lang w:val="de-CH"/>
        </w:rPr>
        <w:t>ss</w:t>
      </w:r>
      <w:r w:rsidRPr="00277DFB">
        <w:rPr>
          <w:lang w:val="de-CH"/>
        </w:rPr>
        <w:t xml:space="preserve"> führt dazu, dass Würfel 1 seine Bewegungsrichtung ändert und reibungsfrei zurückgleitet.</w:t>
      </w:r>
      <w:r w:rsidR="009A03D0">
        <w:rPr>
          <w:rFonts w:eastAsiaTheme="minorEastAsia"/>
          <w:lang w:val="de-CH"/>
        </w:rPr>
        <w:br w:type="page"/>
      </w:r>
    </w:p>
    <w:p w14:paraId="7D377FF7" w14:textId="67FA41AE" w:rsidR="00D1439B" w:rsidRDefault="00F6279F" w:rsidP="005364E4">
      <w:pPr>
        <w:pStyle w:val="Heading2"/>
      </w:pPr>
      <w:bookmarkStart w:id="9" w:name="_Toc133166581"/>
      <w:r>
        <w:t>Rückfahrt</w:t>
      </w:r>
      <w:bookmarkEnd w:id="9"/>
    </w:p>
    <w:p w14:paraId="572C5698" w14:textId="484EBD02" w:rsidR="00277DFB" w:rsidRPr="00277DFB" w:rsidRDefault="00277DFB" w:rsidP="005364E4">
      <w:pPr>
        <w:rPr>
          <w:lang w:val="de-CH"/>
        </w:rPr>
      </w:pPr>
      <w:r w:rsidRPr="00277DFB">
        <w:rPr>
          <w:lang w:val="de-CH"/>
        </w:rPr>
        <w:t>Nach dem elastischen Sto</w:t>
      </w:r>
      <w:r>
        <w:rPr>
          <w:lang w:val="de-CH"/>
        </w:rPr>
        <w:t>ss</w:t>
      </w:r>
      <w:r w:rsidRPr="00277DFB">
        <w:rPr>
          <w:lang w:val="de-CH"/>
        </w:rPr>
        <w:t xml:space="preserve"> mit der Feder beginnt eine neue Phase, in der Würfel 1 reibungsfrei nach links gleitet. In dieser Phase ist die kinetische Energie des Würfels konserviert, da keine externen Kräfte auf ihn wirken und keine Energie in Form von Reibung verloren geht. Da die Geschwindigkeit von Würfel 1 unmittelbar nach dem elastischen Sto</w:t>
      </w:r>
      <w:r w:rsidR="001F10EE">
        <w:rPr>
          <w:lang w:val="de-CH"/>
        </w:rPr>
        <w:t>ss</w:t>
      </w:r>
      <w:r w:rsidRPr="00277DFB">
        <w:rPr>
          <w:lang w:val="de-CH"/>
        </w:rPr>
        <w:t xml:space="preserve"> bekannt ist, kann die Bewegung des Würfels während dieser Phase beschrieben werden.</w:t>
      </w:r>
      <w:r w:rsidR="009A03D0" w:rsidRPr="00277DFB">
        <w:rPr>
          <w:lang w:val="de-CH"/>
        </w:rPr>
        <w:t xml:space="preserve"> </w:t>
      </w:r>
      <w:r w:rsidRPr="00277DFB">
        <w:rPr>
          <w:lang w:val="de-CH"/>
        </w:rPr>
        <w:t>Die Position des Würfels als Funktion der Zeit lässt sich durch die Gleichung für gleichförmige Bewegung ausdrücken:</w:t>
      </w:r>
    </w:p>
    <w:p w14:paraId="01B1E55E" w14:textId="67D61AB7" w:rsidR="0021310E" w:rsidRDefault="0021310E" w:rsidP="005364E4">
      <w:pPr>
        <w:rPr>
          <w:rFonts w:eastAsiaTheme="minorEastAsia"/>
          <w:lang w:val="de-CH"/>
        </w:rPr>
      </w:pPr>
      <m:oMathPara>
        <m:oMath>
          <m:r>
            <w:rPr>
              <w:rFonts w:ascii="Cambria Math" w:hAnsi="Cambria Math"/>
              <w:lang w:val="de-CH"/>
            </w:rPr>
            <m:t>x</m:t>
          </m:r>
          <m:d>
            <m:dPr>
              <m:ctrlPr>
                <w:rPr>
                  <w:rFonts w:ascii="Cambria Math" w:hAnsi="Cambria Math"/>
                  <w:i/>
                  <w:lang w:val="de-CH"/>
                </w:rPr>
              </m:ctrlPr>
            </m:dPr>
            <m:e>
              <m:r>
                <w:rPr>
                  <w:rFonts w:ascii="Cambria Math" w:hAnsi="Cambria Math"/>
                  <w:lang w:val="de-CH"/>
                </w:rPr>
                <m:t>t</m:t>
              </m:r>
            </m:e>
          </m:d>
          <m:r>
            <w:rPr>
              <w:rFonts w:ascii="Cambria Math" w:hAnsi="Cambria Math"/>
              <w:lang w:val="de-CH"/>
            </w:rPr>
            <m:t xml:space="preserve">= </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0</m:t>
              </m:r>
            </m:sub>
          </m:sSub>
          <m:r>
            <w:rPr>
              <w:rFonts w:ascii="Cambria Math" w:hAnsi="Cambria Math"/>
              <w:lang w:val="de-CH"/>
            </w:rPr>
            <m:t>+v*t</m:t>
          </m:r>
        </m:oMath>
      </m:oMathPara>
    </w:p>
    <w:p w14:paraId="5CEB7DE5" w14:textId="7AF8CA3F" w:rsidR="00277DFB" w:rsidRPr="00277DFB" w:rsidRDefault="00277DFB" w:rsidP="005364E4">
      <w:pPr>
        <w:rPr>
          <w:lang w:val="de-CH"/>
        </w:rPr>
      </w:pPr>
      <w:r w:rsidRPr="00277DFB">
        <w:rPr>
          <w:lang w:val="de-CH"/>
        </w:rPr>
        <w:t>Dabei ist x(t) die Position des Würfels zum Zeitpunkt t, x_0 die Anfangsposition und v die Geschwindigkeit des Würfels nach dem elastischen Sto</w:t>
      </w:r>
      <w:r w:rsidR="00FF1A41">
        <w:rPr>
          <w:lang w:val="de-CH"/>
        </w:rPr>
        <w:t>ss</w:t>
      </w:r>
      <w:r w:rsidRPr="00277DFB">
        <w:rPr>
          <w:lang w:val="de-CH"/>
        </w:rPr>
        <w:t>.</w:t>
      </w:r>
    </w:p>
    <w:p w14:paraId="1394DC6F" w14:textId="77777777" w:rsidR="00277DFB" w:rsidRPr="00277DFB" w:rsidRDefault="00277DFB" w:rsidP="005364E4">
      <w:pPr>
        <w:rPr>
          <w:lang w:val="de-CH"/>
        </w:rPr>
      </w:pPr>
      <w:r w:rsidRPr="00277DFB">
        <w:rPr>
          <w:lang w:val="de-CH"/>
        </w:rPr>
        <w:t>Da Würfel 1 reibungsfrei gleitet, bleibt sein Impuls während dieser Phase ebenfalls erhalten. Der Impuls p kann wie folgt berechnet werden:</w:t>
      </w:r>
    </w:p>
    <w:p w14:paraId="3982529A" w14:textId="77777777" w:rsidR="00496EDE" w:rsidRDefault="00496EDE" w:rsidP="005364E4">
      <w:pPr>
        <w:rPr>
          <w:ins w:id="10" w:author="Shala Armando (shalaar3)" w:date="2023-04-22T20:52:00Z"/>
        </w:rPr>
      </w:pPr>
      <m:oMathPara>
        <m:oMath>
          <m:r>
            <w:rPr>
              <w:rFonts w:ascii="Cambria Math" w:hAnsi="Cambria Math"/>
            </w:rPr>
            <m:t>p=m*v</m:t>
          </m:r>
        </m:oMath>
      </m:oMathPara>
    </w:p>
    <w:p w14:paraId="5E84F9A3" w14:textId="49101037" w:rsidR="00277DFB" w:rsidRPr="00277DFB" w:rsidRDefault="00277DFB" w:rsidP="005364E4">
      <w:pPr>
        <w:rPr>
          <w:lang w:val="de-CH"/>
        </w:rPr>
      </w:pPr>
      <w:r w:rsidRPr="00277DFB">
        <w:rPr>
          <w:lang w:val="de-CH"/>
        </w:rPr>
        <w:t>Hierbei ist m die Masse von Würfel 1 und v seine Geschwindigkeit nach dem elastischen Sto</w:t>
      </w:r>
      <w:r w:rsidR="009C0791">
        <w:rPr>
          <w:lang w:val="de-CH"/>
        </w:rPr>
        <w:t>ss</w:t>
      </w:r>
      <w:r w:rsidRPr="00277DFB">
        <w:rPr>
          <w:lang w:val="de-CH"/>
        </w:rPr>
        <w:t>.</w:t>
      </w:r>
    </w:p>
    <w:p w14:paraId="2965F680" w14:textId="09DB920C" w:rsidR="00277DFB" w:rsidRPr="00277DFB" w:rsidRDefault="00277DFB" w:rsidP="005364E4">
      <w:pPr>
        <w:rPr>
          <w:lang w:val="de-CH"/>
        </w:rPr>
      </w:pPr>
      <w:r w:rsidRPr="00277DFB">
        <w:rPr>
          <w:lang w:val="de-CH"/>
        </w:rPr>
        <w:t xml:space="preserve">Während dieser Phase nähert sich Würfel 1 kontinuierlich Würfel 2 an, der sich in </w:t>
      </w:r>
      <w:r w:rsidR="00594F61">
        <w:rPr>
          <w:lang w:val="de-CH"/>
        </w:rPr>
        <w:t>einem ruhenden Zustand</w:t>
      </w:r>
      <w:r w:rsidRPr="00277DFB">
        <w:rPr>
          <w:lang w:val="de-CH"/>
        </w:rPr>
        <w:t xml:space="preserve"> befindet. Beide Würfel haben die gleiche Masse und Grö</w:t>
      </w:r>
      <w:r w:rsidR="009A202B">
        <w:rPr>
          <w:lang w:val="de-CH"/>
        </w:rPr>
        <w:t>ss</w:t>
      </w:r>
      <w:r w:rsidRPr="00277DFB">
        <w:rPr>
          <w:lang w:val="de-CH"/>
        </w:rPr>
        <w:t xml:space="preserve">e. Die Phase endet kurz bevor es zum </w:t>
      </w:r>
      <w:proofErr w:type="spellStart"/>
      <w:r w:rsidRPr="00277DFB">
        <w:rPr>
          <w:lang w:val="de-CH"/>
        </w:rPr>
        <w:t>inelastischen</w:t>
      </w:r>
      <w:proofErr w:type="spellEnd"/>
      <w:r w:rsidRPr="00277DFB">
        <w:rPr>
          <w:lang w:val="de-CH"/>
        </w:rPr>
        <w:t xml:space="preserve"> Sto</w:t>
      </w:r>
      <w:r w:rsidR="00897A24">
        <w:rPr>
          <w:lang w:val="de-CH"/>
        </w:rPr>
        <w:t>ss</w:t>
      </w:r>
      <w:r w:rsidRPr="00277DFB">
        <w:rPr>
          <w:lang w:val="de-CH"/>
        </w:rPr>
        <w:t xml:space="preserve"> zwischen Würfel 1 und Würfel 2 kommt.</w:t>
      </w:r>
    </w:p>
    <w:p w14:paraId="3C17D285" w14:textId="0BE00829" w:rsidR="00D22BB2" w:rsidRPr="00D22BB2" w:rsidRDefault="00277DFB" w:rsidP="005364E4">
      <w:pPr>
        <w:rPr>
          <w:lang w:val="de-CH"/>
        </w:rPr>
      </w:pPr>
      <w:r w:rsidRPr="00277DFB">
        <w:rPr>
          <w:lang w:val="de-CH"/>
        </w:rPr>
        <w:t>Zusammenfassend beschreibt diese Phase die Bewegung von Würfel 1 nach dem elastischen Sto</w:t>
      </w:r>
      <w:r w:rsidR="00073324">
        <w:rPr>
          <w:lang w:val="de-CH"/>
        </w:rPr>
        <w:t>ss</w:t>
      </w:r>
      <w:r w:rsidRPr="00277DFB">
        <w:rPr>
          <w:lang w:val="de-CH"/>
        </w:rPr>
        <w:t xml:space="preserve"> mit der Feder bis kurz vor dem </w:t>
      </w:r>
      <w:proofErr w:type="spellStart"/>
      <w:r w:rsidRPr="00277DFB">
        <w:rPr>
          <w:lang w:val="de-CH"/>
        </w:rPr>
        <w:t>inelastischen</w:t>
      </w:r>
      <w:proofErr w:type="spellEnd"/>
      <w:r w:rsidRPr="00277DFB">
        <w:rPr>
          <w:lang w:val="de-CH"/>
        </w:rPr>
        <w:t xml:space="preserve"> Sto</w:t>
      </w:r>
      <w:r w:rsidR="006C6222">
        <w:rPr>
          <w:lang w:val="de-CH"/>
        </w:rPr>
        <w:t>ss</w:t>
      </w:r>
      <w:r w:rsidRPr="00277DFB">
        <w:rPr>
          <w:lang w:val="de-CH"/>
        </w:rPr>
        <w:t xml:space="preserve"> mit Würfel 2. Während dieser Phase gleitet Würfel 1 reibungsfrei nach links, wobei seine kinetische Energie und sein Impuls erhalten bleiben. Die Position des Würfels in dieser Phase kann mithilfe der Gleichung für gleichförmige Bewegung als Funktion der Zeit ausgedrückt werden.</w:t>
      </w:r>
    </w:p>
    <w:p w14:paraId="2A675A73" w14:textId="144A9667" w:rsidR="00EB78E1" w:rsidRPr="00D1439B" w:rsidRDefault="00EB78E1" w:rsidP="005364E4">
      <w:pPr>
        <w:pStyle w:val="Heading2"/>
      </w:pPr>
      <w:bookmarkStart w:id="11" w:name="_Toc133166582"/>
      <w:proofErr w:type="spellStart"/>
      <w:r>
        <w:t>Inelastische</w:t>
      </w:r>
      <w:proofErr w:type="spellEnd"/>
      <w:r>
        <w:t xml:space="preserve"> Kollision</w:t>
      </w:r>
      <w:bookmarkEnd w:id="11"/>
    </w:p>
    <w:p w14:paraId="494BEB43" w14:textId="3D5B27B2" w:rsidR="00A52983" w:rsidRPr="00A52983" w:rsidRDefault="00A52983" w:rsidP="005364E4">
      <w:pPr>
        <w:rPr>
          <w:lang w:val="de-CH"/>
        </w:rPr>
      </w:pPr>
      <w:bookmarkStart w:id="12" w:name="OLE_LINK1"/>
      <w:r w:rsidRPr="00A52983">
        <w:rPr>
          <w:lang w:val="de-CH"/>
        </w:rPr>
        <w:t xml:space="preserve">In der letzten Phase kommt es zum </w:t>
      </w:r>
      <w:proofErr w:type="spellStart"/>
      <w:r w:rsidRPr="00A52983">
        <w:rPr>
          <w:lang w:val="de-CH"/>
        </w:rPr>
        <w:t>inelastischen</w:t>
      </w:r>
      <w:proofErr w:type="spellEnd"/>
      <w:r w:rsidRPr="00A52983">
        <w:rPr>
          <w:lang w:val="de-CH"/>
        </w:rPr>
        <w:t xml:space="preserve"> Sto</w:t>
      </w:r>
      <w:r>
        <w:rPr>
          <w:lang w:val="de-CH"/>
        </w:rPr>
        <w:t>ss</w:t>
      </w:r>
      <w:r w:rsidRPr="00A52983">
        <w:rPr>
          <w:lang w:val="de-CH"/>
        </w:rPr>
        <w:t xml:space="preserve"> zwischen Würfel 1 und Würfel 2. Bei einem </w:t>
      </w:r>
      <w:proofErr w:type="spellStart"/>
      <w:r w:rsidRPr="00A52983">
        <w:rPr>
          <w:lang w:val="de-CH"/>
        </w:rPr>
        <w:t>inelastischen</w:t>
      </w:r>
      <w:proofErr w:type="spellEnd"/>
      <w:r w:rsidRPr="00A52983">
        <w:rPr>
          <w:lang w:val="de-CH"/>
        </w:rPr>
        <w:t xml:space="preserve"> Sto</w:t>
      </w:r>
      <w:r w:rsidR="00F26831">
        <w:rPr>
          <w:lang w:val="de-CH"/>
        </w:rPr>
        <w:t>ss</w:t>
      </w:r>
      <w:r w:rsidRPr="00A52983">
        <w:rPr>
          <w:lang w:val="de-CH"/>
        </w:rPr>
        <w:t xml:space="preserve"> haften die beteiligten Objekte nach der Kollision aneinander, und ein Teil der kinetischen Energie wird in innere Energie umgewandelt. Während des </w:t>
      </w:r>
      <w:proofErr w:type="spellStart"/>
      <w:r w:rsidRPr="00A52983">
        <w:rPr>
          <w:lang w:val="de-CH"/>
        </w:rPr>
        <w:t>inelastischen</w:t>
      </w:r>
      <w:proofErr w:type="spellEnd"/>
      <w:r w:rsidRPr="00A52983">
        <w:rPr>
          <w:lang w:val="de-CH"/>
        </w:rPr>
        <w:t xml:space="preserve"> Sto</w:t>
      </w:r>
      <w:r w:rsidR="00F26831">
        <w:rPr>
          <w:lang w:val="de-CH"/>
        </w:rPr>
        <w:t>ss</w:t>
      </w:r>
      <w:r w:rsidRPr="00A52983">
        <w:rPr>
          <w:lang w:val="de-CH"/>
        </w:rPr>
        <w:t>es bleibt der Gesamtimpuls der beiden Würfel erhalten.</w:t>
      </w:r>
      <w:r w:rsidR="00F26831">
        <w:rPr>
          <w:lang w:val="de-CH"/>
        </w:rPr>
        <w:t xml:space="preserve"> </w:t>
      </w:r>
      <w:r w:rsidRPr="00A52983">
        <w:rPr>
          <w:lang w:val="de-CH"/>
        </w:rPr>
        <w:t xml:space="preserve">Um den </w:t>
      </w:r>
      <w:proofErr w:type="spellStart"/>
      <w:r w:rsidRPr="00A52983">
        <w:rPr>
          <w:lang w:val="de-CH"/>
        </w:rPr>
        <w:t>inelastischen</w:t>
      </w:r>
      <w:proofErr w:type="spellEnd"/>
      <w:r w:rsidRPr="00A52983">
        <w:rPr>
          <w:lang w:val="de-CH"/>
        </w:rPr>
        <w:t xml:space="preserve"> Sto</w:t>
      </w:r>
      <w:r w:rsidR="00F26831">
        <w:rPr>
          <w:lang w:val="de-CH"/>
        </w:rPr>
        <w:t>ss</w:t>
      </w:r>
      <w:r w:rsidRPr="00A52983">
        <w:rPr>
          <w:lang w:val="de-CH"/>
        </w:rPr>
        <w:t xml:space="preserve"> zu modellieren</w:t>
      </w:r>
      <w:r w:rsidR="00225D51">
        <w:rPr>
          <w:lang w:val="de-CH"/>
        </w:rPr>
        <w:t xml:space="preserve"> wird</w:t>
      </w:r>
      <w:r w:rsidRPr="00A52983">
        <w:rPr>
          <w:lang w:val="de-CH"/>
        </w:rPr>
        <w:t xml:space="preserve"> </w:t>
      </w:r>
      <w:r w:rsidR="003F7736">
        <w:rPr>
          <w:lang w:val="de-CH"/>
        </w:rPr>
        <w:t xml:space="preserve">die </w:t>
      </w:r>
      <w:proofErr w:type="spellStart"/>
      <w:proofErr w:type="gramStart"/>
      <w:r w:rsidRPr="00A52983">
        <w:rPr>
          <w:lang w:val="de-CH"/>
        </w:rPr>
        <w:t>OnCollision</w:t>
      </w:r>
      <w:proofErr w:type="spellEnd"/>
      <w:r w:rsidR="00225D51">
        <w:rPr>
          <w:lang w:val="de-CH"/>
        </w:rPr>
        <w:t>(</w:t>
      </w:r>
      <w:proofErr w:type="gramEnd"/>
      <w:r w:rsidR="00225D51">
        <w:rPr>
          <w:lang w:val="de-CH"/>
        </w:rPr>
        <w:t>)</w:t>
      </w:r>
      <w:r w:rsidRPr="00A52983">
        <w:rPr>
          <w:lang w:val="de-CH"/>
        </w:rPr>
        <w:t xml:space="preserve"> </w:t>
      </w:r>
      <w:r w:rsidR="003F7736">
        <w:rPr>
          <w:lang w:val="de-CH"/>
        </w:rPr>
        <w:t xml:space="preserve">Funktion </w:t>
      </w:r>
      <w:r w:rsidR="00225D51">
        <w:rPr>
          <w:lang w:val="de-CH"/>
        </w:rPr>
        <w:t>verwendet</w:t>
      </w:r>
      <w:r w:rsidRPr="00A52983">
        <w:rPr>
          <w:lang w:val="de-CH"/>
        </w:rPr>
        <w:t xml:space="preserve"> </w:t>
      </w:r>
      <w:r w:rsidR="0072551F">
        <w:rPr>
          <w:lang w:val="de-CH"/>
        </w:rPr>
        <w:t>um</w:t>
      </w:r>
      <w:r w:rsidRPr="00A52983">
        <w:rPr>
          <w:lang w:val="de-CH"/>
        </w:rPr>
        <w:t xml:space="preserve"> die beiden Würfel mit einem Fixed Joint sicher zusammenzuheften. Dies stellt sicher, dass die Würfel nach dem Sto</w:t>
      </w:r>
      <w:r w:rsidR="0072551F">
        <w:rPr>
          <w:lang w:val="de-CH"/>
        </w:rPr>
        <w:t>ss</w:t>
      </w:r>
      <w:r w:rsidRPr="00A52983">
        <w:rPr>
          <w:lang w:val="de-CH"/>
        </w:rPr>
        <w:t xml:space="preserve"> gemeinsam weitergleiten.</w:t>
      </w:r>
      <w:r w:rsidR="008D6D2E">
        <w:rPr>
          <w:lang w:val="de-CH"/>
        </w:rPr>
        <w:t xml:space="preserve"> </w:t>
      </w:r>
      <w:r w:rsidRPr="00A52983">
        <w:rPr>
          <w:lang w:val="de-CH"/>
        </w:rPr>
        <w:t xml:space="preserve">Da der Gesamtimpuls der beiden Würfel erhalten bleibt, kann die Geschwindigkeit der beiden Würfel nach dem </w:t>
      </w:r>
      <w:proofErr w:type="spellStart"/>
      <w:r w:rsidRPr="00A52983">
        <w:rPr>
          <w:lang w:val="de-CH"/>
        </w:rPr>
        <w:t>inelastischen</w:t>
      </w:r>
      <w:proofErr w:type="spellEnd"/>
      <w:r w:rsidRPr="00A52983">
        <w:rPr>
          <w:lang w:val="de-CH"/>
        </w:rPr>
        <w:t xml:space="preserve"> Sto</w:t>
      </w:r>
      <w:r w:rsidR="00CC1D11">
        <w:rPr>
          <w:lang w:val="de-CH"/>
        </w:rPr>
        <w:t>ss</w:t>
      </w:r>
      <w:r w:rsidRPr="00A52983">
        <w:rPr>
          <w:lang w:val="de-CH"/>
        </w:rPr>
        <w:t xml:space="preserve"> berechnet werden. Der Impulserhaltungssatz für diese Situation lautet:</w:t>
      </w:r>
    </w:p>
    <w:p w14:paraId="008D48F4" w14:textId="161A6266" w:rsidR="00A52983" w:rsidRPr="00A52983" w:rsidRDefault="00DE6B8D" w:rsidP="005364E4">
      <w:pPr>
        <w:rPr>
          <w:lang w:val="de-CH"/>
        </w:rPr>
      </w:pPr>
      <m:oMathPara>
        <m:oMath>
          <m:sSub>
            <m:sSubPr>
              <m:ctrlPr>
                <w:rPr>
                  <w:rFonts w:ascii="Cambria Math" w:hAnsi="Cambria Math"/>
                  <w:i/>
                  <w:lang w:val="de-CH"/>
                </w:rPr>
              </m:ctrlPr>
            </m:sSubPr>
            <m:e>
              <m:r>
                <w:rPr>
                  <w:rFonts w:ascii="Cambria Math" w:hAnsi="Cambria Math"/>
                  <w:lang w:val="de-CH"/>
                </w:rPr>
                <m:t>m</m:t>
              </m:r>
            </m:e>
            <m:sub>
              <m:r>
                <w:rPr>
                  <w:rFonts w:ascii="Cambria Math" w:hAnsi="Cambria Math"/>
                  <w:lang w:val="de-CH"/>
                </w:rPr>
                <m:t>1</m:t>
              </m:r>
            </m:sub>
          </m:sSub>
          <m:r>
            <w:rPr>
              <w:rFonts w:ascii="Cambria Math" w:hAnsi="Cambria Math"/>
              <w:lang w:val="de-CH"/>
            </w:rPr>
            <m:t xml:space="preserve">* </m:t>
          </m:r>
          <m:sSub>
            <m:sSubPr>
              <m:ctrlPr>
                <w:rPr>
                  <w:rFonts w:ascii="Cambria Math" w:hAnsi="Cambria Math"/>
                  <w:i/>
                  <w:lang w:val="de-CH"/>
                </w:rPr>
              </m:ctrlPr>
            </m:sSubPr>
            <m:e>
              <m:r>
                <w:rPr>
                  <w:rFonts w:ascii="Cambria Math" w:hAnsi="Cambria Math"/>
                  <w:lang w:val="de-CH"/>
                </w:rPr>
                <m:t>v</m:t>
              </m:r>
            </m:e>
            <m:sub>
              <m:sSub>
                <m:sSubPr>
                  <m:ctrlPr>
                    <w:rPr>
                      <w:rFonts w:ascii="Cambria Math" w:hAnsi="Cambria Math"/>
                      <w:i/>
                      <w:lang w:val="de-CH"/>
                    </w:rPr>
                  </m:ctrlPr>
                </m:sSubPr>
                <m:e>
                  <m:r>
                    <w:rPr>
                      <w:rFonts w:ascii="Cambria Math" w:hAnsi="Cambria Math"/>
                      <w:lang w:val="de-CH"/>
                    </w:rPr>
                    <m:t>1</m:t>
                  </m:r>
                </m:e>
                <m:sub>
                  <m:r>
                    <w:rPr>
                      <w:rFonts w:ascii="Cambria Math" w:hAnsi="Cambria Math"/>
                      <w:lang w:val="de-CH"/>
                    </w:rPr>
                    <m:t>initial</m:t>
                  </m:r>
                </m:sub>
              </m:sSub>
            </m:sub>
          </m:sSub>
          <m:r>
            <w:rPr>
              <w:rFonts w:ascii="Cambria Math" w:hAnsi="Cambria Math"/>
              <w:lang w:val="de-CH"/>
            </w:rPr>
            <m:t xml:space="preserve">+ </m:t>
          </m:r>
          <m:sSub>
            <m:sSubPr>
              <m:ctrlPr>
                <w:rPr>
                  <w:rFonts w:ascii="Cambria Math" w:hAnsi="Cambria Math"/>
                  <w:i/>
                  <w:lang w:val="de-CH"/>
                </w:rPr>
              </m:ctrlPr>
            </m:sSubPr>
            <m:e>
              <m:r>
                <w:rPr>
                  <w:rFonts w:ascii="Cambria Math" w:hAnsi="Cambria Math"/>
                  <w:lang w:val="de-CH"/>
                </w:rPr>
                <m:t>m</m:t>
              </m:r>
            </m:e>
            <m:sub>
              <m:r>
                <w:rPr>
                  <w:rFonts w:ascii="Cambria Math" w:hAnsi="Cambria Math"/>
                  <w:lang w:val="de-CH"/>
                </w:rPr>
                <m:t>2</m:t>
              </m:r>
            </m:sub>
          </m:sSub>
          <m:r>
            <w:rPr>
              <w:rFonts w:ascii="Cambria Math" w:hAnsi="Cambria Math"/>
              <w:lang w:val="de-CH"/>
            </w:rPr>
            <m:t xml:space="preserve">* </m:t>
          </m:r>
          <m:sSub>
            <m:sSubPr>
              <m:ctrlPr>
                <w:rPr>
                  <w:rFonts w:ascii="Cambria Math" w:hAnsi="Cambria Math"/>
                  <w:i/>
                  <w:lang w:val="de-CH"/>
                </w:rPr>
              </m:ctrlPr>
            </m:sSubPr>
            <m:e>
              <m:r>
                <w:rPr>
                  <w:rFonts w:ascii="Cambria Math" w:hAnsi="Cambria Math"/>
                  <w:lang w:val="de-CH"/>
                </w:rPr>
                <m:t>v</m:t>
              </m:r>
            </m:e>
            <m:sub>
              <m:sSub>
                <m:sSubPr>
                  <m:ctrlPr>
                    <w:rPr>
                      <w:rFonts w:ascii="Cambria Math" w:hAnsi="Cambria Math"/>
                      <w:i/>
                      <w:lang w:val="de-CH"/>
                    </w:rPr>
                  </m:ctrlPr>
                </m:sSubPr>
                <m:e>
                  <m:r>
                    <w:rPr>
                      <w:rFonts w:ascii="Cambria Math" w:hAnsi="Cambria Math"/>
                      <w:lang w:val="de-CH"/>
                    </w:rPr>
                    <m:t>2</m:t>
                  </m:r>
                </m:e>
                <m:sub>
                  <m:r>
                    <w:rPr>
                      <w:rFonts w:ascii="Cambria Math" w:hAnsi="Cambria Math"/>
                      <w:lang w:val="de-CH"/>
                    </w:rPr>
                    <m:t>initial</m:t>
                  </m:r>
                </m:sub>
              </m:sSub>
            </m:sub>
          </m:sSub>
          <m:r>
            <w:rPr>
              <w:rFonts w:ascii="Cambria Math" w:hAnsi="Cambria Math"/>
              <w:lang w:val="de-CH"/>
            </w:rPr>
            <m:t>=</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m</m:t>
                  </m:r>
                </m:e>
                <m:sub>
                  <m:r>
                    <w:rPr>
                      <w:rFonts w:ascii="Cambria Math" w:hAnsi="Cambria Math"/>
                      <w:lang w:val="de-CH"/>
                    </w:rPr>
                    <m:t>1</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m</m:t>
                  </m:r>
                </m:e>
                <m:sub>
                  <m:r>
                    <w:rPr>
                      <w:rFonts w:ascii="Cambria Math" w:hAnsi="Cambria Math"/>
                      <w:lang w:val="de-CH"/>
                    </w:rPr>
                    <m:t>2</m:t>
                  </m:r>
                </m:sub>
              </m:sSub>
            </m:e>
          </m:d>
          <m:r>
            <w:rPr>
              <w:rFonts w:ascii="Cambria Math" w:hAnsi="Cambria Math"/>
              <w:lang w:val="de-CH"/>
            </w:rPr>
            <m:t xml:space="preserve">* </m:t>
          </m:r>
          <m:sSub>
            <m:sSubPr>
              <m:ctrlPr>
                <w:rPr>
                  <w:rFonts w:ascii="Cambria Math" w:hAnsi="Cambria Math"/>
                  <w:i/>
                  <w:lang w:val="de-CH"/>
                </w:rPr>
              </m:ctrlPr>
            </m:sSubPr>
            <m:e>
              <m:r>
                <w:rPr>
                  <w:rFonts w:ascii="Cambria Math" w:hAnsi="Cambria Math"/>
                  <w:lang w:val="de-CH"/>
                </w:rPr>
                <m:t>v</m:t>
              </m:r>
            </m:e>
            <m:sub>
              <m:r>
                <w:rPr>
                  <w:rFonts w:ascii="Cambria Math" w:hAnsi="Cambria Math"/>
                  <w:lang w:val="de-CH"/>
                </w:rPr>
                <m:t>final</m:t>
              </m:r>
            </m:sub>
          </m:sSub>
        </m:oMath>
      </m:oMathPara>
    </w:p>
    <w:p w14:paraId="239457A9" w14:textId="61D55071" w:rsidR="00A52983" w:rsidRPr="00A52983" w:rsidRDefault="00A52983" w:rsidP="005364E4">
      <w:pPr>
        <w:rPr>
          <w:lang w:val="de-CH"/>
        </w:rPr>
      </w:pPr>
      <w:r w:rsidRPr="00A52983">
        <w:rPr>
          <w:lang w:val="de-CH"/>
        </w:rPr>
        <w:t>Hierbei sind m1 und m2 die Massen von Würfel 1 und Würfel 2, v1_initial und v2_initial sind ihre Geschwindigkeiten vor dem Sto</w:t>
      </w:r>
      <w:r w:rsidR="000E4BC6">
        <w:rPr>
          <w:lang w:val="de-CH"/>
        </w:rPr>
        <w:t>ss</w:t>
      </w:r>
      <w:r w:rsidRPr="00A52983">
        <w:rPr>
          <w:lang w:val="de-CH"/>
        </w:rPr>
        <w:t xml:space="preserve">, und </w:t>
      </w:r>
      <w:proofErr w:type="spellStart"/>
      <w:r w:rsidRPr="00A52983">
        <w:rPr>
          <w:lang w:val="de-CH"/>
        </w:rPr>
        <w:t>v_final</w:t>
      </w:r>
      <w:proofErr w:type="spellEnd"/>
      <w:r w:rsidRPr="00A52983">
        <w:rPr>
          <w:lang w:val="de-CH"/>
        </w:rPr>
        <w:t xml:space="preserve"> ist die gemeinsame Geschwindigkeit der beiden Würfel nach dem </w:t>
      </w:r>
      <w:proofErr w:type="spellStart"/>
      <w:r w:rsidRPr="00A52983">
        <w:rPr>
          <w:lang w:val="de-CH"/>
        </w:rPr>
        <w:t>inelastischen</w:t>
      </w:r>
      <w:proofErr w:type="spellEnd"/>
      <w:r w:rsidRPr="00A52983">
        <w:rPr>
          <w:lang w:val="de-CH"/>
        </w:rPr>
        <w:t xml:space="preserve"> Sto</w:t>
      </w:r>
      <w:r w:rsidR="00F933F2">
        <w:rPr>
          <w:lang w:val="de-CH"/>
        </w:rPr>
        <w:t>ss</w:t>
      </w:r>
      <w:r w:rsidRPr="00A52983">
        <w:rPr>
          <w:lang w:val="de-CH"/>
        </w:rPr>
        <w:t>. Da Würfel 2 in Ruhe ist, beträgt v2_initial 0.</w:t>
      </w:r>
      <w:r w:rsidR="006A1E58">
        <w:rPr>
          <w:lang w:val="de-CH"/>
        </w:rPr>
        <w:t xml:space="preserve"> </w:t>
      </w:r>
      <w:r w:rsidRPr="00A52983">
        <w:rPr>
          <w:lang w:val="de-CH"/>
        </w:rPr>
        <w:t xml:space="preserve">Nach dem </w:t>
      </w:r>
      <w:proofErr w:type="spellStart"/>
      <w:r w:rsidRPr="00A52983">
        <w:rPr>
          <w:lang w:val="de-CH"/>
        </w:rPr>
        <w:t>inelastischen</w:t>
      </w:r>
      <w:proofErr w:type="spellEnd"/>
      <w:r w:rsidRPr="00A52983">
        <w:rPr>
          <w:lang w:val="de-CH"/>
        </w:rPr>
        <w:t xml:space="preserve"> Sto</w:t>
      </w:r>
      <w:r w:rsidR="007D7282">
        <w:rPr>
          <w:lang w:val="de-CH"/>
        </w:rPr>
        <w:t>ss</w:t>
      </w:r>
      <w:r w:rsidRPr="00A52983">
        <w:rPr>
          <w:lang w:val="de-CH"/>
        </w:rPr>
        <w:t xml:space="preserve"> bewegen sich die beiden Würfel mit der gemeinsamen Geschwindigkeit </w:t>
      </w:r>
      <w:proofErr w:type="spellStart"/>
      <w:r w:rsidRPr="00A52983">
        <w:rPr>
          <w:lang w:val="de-CH"/>
        </w:rPr>
        <w:t>v_final</w:t>
      </w:r>
      <w:proofErr w:type="spellEnd"/>
      <w:r w:rsidRPr="00A52983">
        <w:rPr>
          <w:lang w:val="de-CH"/>
        </w:rPr>
        <w:t xml:space="preserve"> reibungsfrei weiter.</w:t>
      </w:r>
    </w:p>
    <w:p w14:paraId="7E267FCE" w14:textId="44B9C719" w:rsidR="00A52983" w:rsidRPr="00A52983" w:rsidRDefault="00A52983" w:rsidP="005364E4">
      <w:pPr>
        <w:rPr>
          <w:lang w:val="de-CH"/>
        </w:rPr>
      </w:pPr>
      <w:r w:rsidRPr="00A52983">
        <w:rPr>
          <w:lang w:val="de-CH"/>
        </w:rPr>
        <w:t xml:space="preserve">Zusammenfassend behandelt diese Phase den </w:t>
      </w:r>
      <w:proofErr w:type="spellStart"/>
      <w:r w:rsidRPr="00A52983">
        <w:rPr>
          <w:lang w:val="de-CH"/>
        </w:rPr>
        <w:t>inelastischen</w:t>
      </w:r>
      <w:proofErr w:type="spellEnd"/>
      <w:r w:rsidRPr="00A52983">
        <w:rPr>
          <w:lang w:val="de-CH"/>
        </w:rPr>
        <w:t xml:space="preserve"> Sto</w:t>
      </w:r>
      <w:r w:rsidR="00D82BA6">
        <w:rPr>
          <w:lang w:val="de-CH"/>
        </w:rPr>
        <w:t>ss</w:t>
      </w:r>
      <w:r w:rsidRPr="00A52983">
        <w:rPr>
          <w:lang w:val="de-CH"/>
        </w:rPr>
        <w:t xml:space="preserve"> zwischen Würfel 1 und Würfel 2. Bei diesem Sto</w:t>
      </w:r>
      <w:r w:rsidR="000321EA">
        <w:rPr>
          <w:lang w:val="de-CH"/>
        </w:rPr>
        <w:t>ss</w:t>
      </w:r>
      <w:r w:rsidRPr="00A52983">
        <w:rPr>
          <w:lang w:val="de-CH"/>
        </w:rPr>
        <w:t xml:space="preserve"> bleibt der Gesamtimpuls der beiden Würfel erhalten, während ein Teil der kinetischen Energie in innere Energie umgewandelt wird. Nach dem Sto</w:t>
      </w:r>
      <w:r w:rsidR="00BD5D8E">
        <w:rPr>
          <w:lang w:val="de-CH"/>
        </w:rPr>
        <w:t>ss</w:t>
      </w:r>
      <w:r w:rsidRPr="00A52983">
        <w:rPr>
          <w:lang w:val="de-CH"/>
        </w:rPr>
        <w:t xml:space="preserve"> haften beide Würfel aneinander und gleiten gemeinsam mit </w:t>
      </w:r>
      <w:r w:rsidR="006F5BEA">
        <w:rPr>
          <w:lang w:val="de-CH"/>
        </w:rPr>
        <w:t>der gleichen</w:t>
      </w:r>
      <w:r w:rsidRPr="00A52983">
        <w:rPr>
          <w:lang w:val="de-CH"/>
        </w:rPr>
        <w:t xml:space="preserve"> Geschwindigkeit weiter, die durch den Impulserhaltungssatz berechnet werden kann.</w:t>
      </w:r>
    </w:p>
    <w:bookmarkEnd w:id="12"/>
    <w:p w14:paraId="7186632B" w14:textId="09AB5C63" w:rsidR="00064642" w:rsidRPr="00A52983" w:rsidRDefault="00064642" w:rsidP="005364E4">
      <w:pPr>
        <w:rPr>
          <w:lang w:val="de-CH"/>
        </w:rPr>
      </w:pPr>
      <w:r w:rsidRPr="00A52983">
        <w:rPr>
          <w:lang w:val="de-CH"/>
        </w:rPr>
        <w:br w:type="page"/>
      </w:r>
    </w:p>
    <w:p w14:paraId="7BCF408E" w14:textId="06E8458E" w:rsidR="00857D37" w:rsidRPr="009C5A82" w:rsidRDefault="00857D37" w:rsidP="00882172">
      <w:pPr>
        <w:pStyle w:val="Heading1"/>
        <w:jc w:val="left"/>
        <w:rPr>
          <w:sz w:val="31"/>
          <w:szCs w:val="31"/>
        </w:rPr>
      </w:pPr>
      <w:bookmarkStart w:id="13" w:name="_Toc133166583"/>
      <w:r w:rsidRPr="009C5A82">
        <w:rPr>
          <w:sz w:val="31"/>
          <w:szCs w:val="31"/>
        </w:rPr>
        <w:t xml:space="preserve">Beschreibung der Implementierung </w:t>
      </w:r>
      <w:r w:rsidR="0024643B" w:rsidRPr="009C5A82">
        <w:rPr>
          <w:sz w:val="31"/>
          <w:szCs w:val="31"/>
        </w:rPr>
        <w:t>in</w:t>
      </w:r>
      <w:r w:rsidR="000D49E4" w:rsidRPr="009C5A82">
        <w:rPr>
          <w:sz w:val="31"/>
          <w:szCs w:val="31"/>
        </w:rPr>
        <w:t>kl.</w:t>
      </w:r>
      <w:r w:rsidRPr="009C5A82">
        <w:rPr>
          <w:sz w:val="31"/>
          <w:szCs w:val="31"/>
        </w:rPr>
        <w:t xml:space="preserve"> Screenshots aus Unity</w:t>
      </w:r>
      <w:r w:rsidR="00064642" w:rsidRPr="009C5A82">
        <w:rPr>
          <w:sz w:val="31"/>
          <w:szCs w:val="31"/>
        </w:rPr>
        <w:t xml:space="preserve"> (Versuchsaufbau)</w:t>
      </w:r>
      <w:bookmarkEnd w:id="13"/>
    </w:p>
    <w:p w14:paraId="4BB4CE24" w14:textId="01EF2FC6" w:rsidR="00483ABE" w:rsidRDefault="00483ABE" w:rsidP="005364E4">
      <w:r w:rsidRPr="00B8216C">
        <w:t>Entgegen der Vorgabe der Kapiteleinteilung des Berichts, ist die Auflistung des Versuchs unerlässlich für dessen Kredibilität. Bei Experimenten werden Beobachtungen in kontrollierten Umgebungen, wie Laboren oder Entwicklungsumgebungen durchgeführt, um möglichst viele Faktoren zu steuern. Eine Kontrolle kann durch das Weglassen oder Verwenden eines bekannten Werts für gewisse Faktoren erfolgen. Experimente müssen wiederholbar und überprüfbar sein und genau protokolliert werden, damit andere Wissenschaftler dieselben Ergebnisse erzielen.</w:t>
      </w:r>
    </w:p>
    <w:p w14:paraId="726A4448" w14:textId="500878D9" w:rsidR="00910ED8" w:rsidRPr="00B8216C" w:rsidRDefault="00B177FF" w:rsidP="005364E4">
      <w:r>
        <w:rPr>
          <w:noProof/>
        </w:rPr>
        <mc:AlternateContent>
          <mc:Choice Requires="wpg">
            <w:drawing>
              <wp:anchor distT="0" distB="0" distL="114300" distR="114300" simplePos="0" relativeHeight="251658246" behindDoc="0" locked="0" layoutInCell="1" allowOverlap="1" wp14:anchorId="790CA48B" wp14:editId="198A34B0">
                <wp:simplePos x="0" y="0"/>
                <wp:positionH relativeFrom="column">
                  <wp:posOffset>2538095</wp:posOffset>
                </wp:positionH>
                <wp:positionV relativeFrom="paragraph">
                  <wp:posOffset>546</wp:posOffset>
                </wp:positionV>
                <wp:extent cx="4517390" cy="3660775"/>
                <wp:effectExtent l="0" t="0" r="3810" b="0"/>
                <wp:wrapSquare wrapText="bothSides"/>
                <wp:docPr id="30" name="Group 30"/>
                <wp:cNvGraphicFramePr/>
                <a:graphic xmlns:a="http://schemas.openxmlformats.org/drawingml/2006/main">
                  <a:graphicData uri="http://schemas.microsoft.com/office/word/2010/wordprocessingGroup">
                    <wpg:wgp>
                      <wpg:cNvGrpSpPr/>
                      <wpg:grpSpPr>
                        <a:xfrm>
                          <a:off x="0" y="0"/>
                          <a:ext cx="4517390" cy="3660775"/>
                          <a:chOff x="-1" y="-614010"/>
                          <a:chExt cx="4517850" cy="3661751"/>
                        </a:xfrm>
                      </wpg:grpSpPr>
                      <wps:wsp>
                        <wps:cNvPr id="15" name="Text Box 15"/>
                        <wps:cNvSpPr txBox="1"/>
                        <wps:spPr>
                          <a:xfrm>
                            <a:off x="0" y="2847904"/>
                            <a:ext cx="4517849" cy="199837"/>
                          </a:xfrm>
                          <a:prstGeom prst="rect">
                            <a:avLst/>
                          </a:prstGeom>
                          <a:solidFill>
                            <a:prstClr val="white"/>
                          </a:solidFill>
                          <a:ln>
                            <a:noFill/>
                          </a:ln>
                        </wps:spPr>
                        <wps:txbx>
                          <w:txbxContent>
                            <w:p w14:paraId="37058024" w14:textId="7EA4B755" w:rsidR="00483ABE" w:rsidRPr="006551F5" w:rsidRDefault="00483ABE" w:rsidP="00CB3719">
                              <w:pPr>
                                <w:pStyle w:val="Caption"/>
                                <w:jc w:val="center"/>
                              </w:pPr>
                              <w:bookmarkStart w:id="14" w:name="_Toc133053486"/>
                              <w:bookmarkStart w:id="15" w:name="_Toc133166608"/>
                              <w:r>
                                <w:t xml:space="preserve">Abbildung </w:t>
                              </w:r>
                              <w:r w:rsidR="00177D62">
                                <w:fldChar w:fldCharType="begin"/>
                              </w:r>
                              <w:r w:rsidR="00177D62">
                                <w:instrText xml:space="preserve"> SEQ Abbildung \* ARABIC </w:instrText>
                              </w:r>
                              <w:r w:rsidR="00177D62">
                                <w:fldChar w:fldCharType="separate"/>
                              </w:r>
                              <w:r w:rsidR="00CD25E4">
                                <w:rPr>
                                  <w:noProof/>
                                </w:rPr>
                                <w:t>2</w:t>
                              </w:r>
                              <w:r w:rsidR="00177D62">
                                <w:rPr>
                                  <w:noProof/>
                                </w:rPr>
                                <w:fldChar w:fldCharType="end"/>
                              </w:r>
                              <w:r>
                                <w:t>: Eigenschaften Würfel 1</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 name="Picture 29" descr="Graphical user interface, websit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614010"/>
                            <a:ext cx="4453055" cy="33883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0CA48B" id="Group 30" o:spid="_x0000_s1031" style="position:absolute;left:0;text-align:left;margin-left:199.85pt;margin-top:.05pt;width:355.7pt;height:288.25pt;z-index:251658246;mso-position-horizontal-relative:text;mso-position-vertical-relative:text;mso-width-relative:margin;mso-height-relative:margin" coordorigin=",-6140" coordsize="45178,3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">
                <v:shape id="Text Box 15" o:spid="_x0000_s1032" type="#_x0000_t202" style="position:absolute;top:28479;width:45178;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37058024" w14:textId="7EA4B755" w:rsidR="00483ABE" w:rsidRPr="006551F5" w:rsidRDefault="00483ABE" w:rsidP="00CB3719">
                        <w:pPr>
                          <w:pStyle w:val="Caption"/>
                          <w:jc w:val="center"/>
                        </w:pPr>
                        <w:bookmarkStart w:id="16" w:name="_Toc133053486"/>
                        <w:bookmarkStart w:id="17" w:name="_Toc133166608"/>
                        <w:r>
                          <w:t xml:space="preserve">Abbildung </w:t>
                        </w:r>
                        <w:r w:rsidR="00177D62">
                          <w:fldChar w:fldCharType="begin"/>
                        </w:r>
                        <w:r w:rsidR="00177D62">
                          <w:instrText xml:space="preserve"> SEQ Abbildung \* ARABIC </w:instrText>
                        </w:r>
                        <w:r w:rsidR="00177D62">
                          <w:fldChar w:fldCharType="separate"/>
                        </w:r>
                        <w:r w:rsidR="00CD25E4">
                          <w:rPr>
                            <w:noProof/>
                          </w:rPr>
                          <w:t>2</w:t>
                        </w:r>
                        <w:r w:rsidR="00177D62">
                          <w:rPr>
                            <w:noProof/>
                          </w:rPr>
                          <w:fldChar w:fldCharType="end"/>
                        </w:r>
                        <w:r>
                          <w:t>: Eigenschaften Würfel 1</w:t>
                        </w:r>
                        <w:bookmarkEnd w:id="16"/>
                        <w:bookmarkEnd w:id="17"/>
                      </w:p>
                    </w:txbxContent>
                  </v:textbox>
                </v:shape>
                <v:shape id="Picture 29" o:spid="_x0000_s1033" type="#_x0000_t75" alt="Graphical user interface, website&#10;&#10;Description automatically generated" style="position:absolute;top:-6140;width:44530;height:3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">
                  <v:imagedata r:id="rId16" o:title="Graphical user interface, website&#10;&#10;Description automatically generated"/>
                </v:shape>
                <w10:wrap type="square"/>
              </v:group>
            </w:pict>
          </mc:Fallback>
        </mc:AlternateContent>
      </w:r>
    </w:p>
    <w:p w14:paraId="7255057B" w14:textId="097244C4" w:rsidR="00483ABE" w:rsidRDefault="00483ABE" w:rsidP="005364E4">
      <w:pPr>
        <w:pStyle w:val="Heading2"/>
      </w:pPr>
      <w:bookmarkStart w:id="18" w:name="_Toc133166584"/>
      <w:r>
        <w:t>Eigenschaften Würfel 1</w:t>
      </w:r>
      <w:bookmarkEnd w:id="18"/>
    </w:p>
    <w:p w14:paraId="42C027AF" w14:textId="3270E9AB" w:rsidR="00483ABE" w:rsidRPr="00B8216C" w:rsidRDefault="00483ABE" w:rsidP="005364E4">
      <w:r w:rsidRPr="00B8216C">
        <w:t>Würfel 1 hat eine Masse von 2</w:t>
      </w:r>
      <w:r w:rsidR="00931FA6">
        <w:t xml:space="preserve"> </w:t>
      </w:r>
      <w:r w:rsidR="00503B2F">
        <w:t>Kilogramm</w:t>
      </w:r>
      <w:r w:rsidRPr="00B8216C">
        <w:t xml:space="preserve"> und eine Seitenlänge von 1.5</w:t>
      </w:r>
      <w:r w:rsidR="00931FA6">
        <w:t xml:space="preserve"> </w:t>
      </w:r>
      <w:r w:rsidR="00503B2F" w:rsidRPr="00B8216C">
        <w:t>M</w:t>
      </w:r>
      <w:r w:rsidR="00503B2F">
        <w:t>eter</w:t>
      </w:r>
      <w:r w:rsidRPr="00B8216C">
        <w:t xml:space="preserve">. Weder die Farbgebung, das </w:t>
      </w:r>
      <w:proofErr w:type="spellStart"/>
      <w:r w:rsidRPr="00B8216C">
        <w:t>Sponsorlogo</w:t>
      </w:r>
      <w:proofErr w:type="spellEnd"/>
      <w:r w:rsidRPr="00B8216C">
        <w:t xml:space="preserve"> noch der Flüssigkeitsraketenantrieb inkl. Flamme besitzen eine Masse. Die Existenz dieser genannten Elemente beschränkt sich </w:t>
      </w:r>
      <w:proofErr w:type="spellStart"/>
      <w:r w:rsidRPr="00B8216C">
        <w:t>ausschliesslich</w:t>
      </w:r>
      <w:proofErr w:type="spellEnd"/>
      <w:r w:rsidRPr="00B8216C">
        <w:t xml:space="preserve"> auf </w:t>
      </w:r>
      <w:r w:rsidR="00FA6EBF">
        <w:t>Design entscheide.</w:t>
      </w:r>
      <w:r w:rsidRPr="00B8216C">
        <w:t xml:space="preserve"> Der Körper an sich besteht aus reibungslosem Material, welche</w:t>
      </w:r>
      <w:r w:rsidR="00263109">
        <w:t>r</w:t>
      </w:r>
      <w:r w:rsidRPr="00B8216C">
        <w:t xml:space="preserve"> auch nur in einer kontrollierten, künstlichen Umgebung </w:t>
      </w:r>
      <w:r w:rsidR="001C1B79">
        <w:t>existiert</w:t>
      </w:r>
      <w:r w:rsidRPr="00B8216C">
        <w:t>.</w:t>
      </w:r>
    </w:p>
    <w:p w14:paraId="60BF42E8" w14:textId="584C6728" w:rsidR="00483ABE" w:rsidRPr="00B8216C" w:rsidRDefault="00483ABE" w:rsidP="005364E4"/>
    <w:p w14:paraId="5757753D" w14:textId="77777777" w:rsidR="00750F33" w:rsidRPr="00B8216C" w:rsidRDefault="00750F33" w:rsidP="005364E4"/>
    <w:p w14:paraId="5C8AE86A" w14:textId="77777777" w:rsidR="00750F33" w:rsidRPr="00B8216C" w:rsidRDefault="00750F33" w:rsidP="005364E4"/>
    <w:p w14:paraId="2476B26C" w14:textId="77777777" w:rsidR="00483ABE" w:rsidRDefault="00483ABE" w:rsidP="005364E4">
      <w:pPr>
        <w:pStyle w:val="Heading2"/>
      </w:pPr>
      <w:bookmarkStart w:id="19" w:name="_Toc133166585"/>
      <w:r>
        <w:t>Eigenschaften Würfel 2</w:t>
      </w:r>
      <w:bookmarkEnd w:id="19"/>
    </w:p>
    <w:p w14:paraId="78A7A189" w14:textId="205F95C2" w:rsidR="00483ABE" w:rsidRPr="00B8216C" w:rsidRDefault="00483ABE" w:rsidP="005364E4">
      <w:r w:rsidRPr="00B8216C">
        <w:t xml:space="preserve">Würfel 2 ist identisch zu Würfel 1, </w:t>
      </w:r>
      <w:proofErr w:type="spellStart"/>
      <w:r w:rsidR="006D18FC">
        <w:t>ausser</w:t>
      </w:r>
      <w:proofErr w:type="spellEnd"/>
      <w:r w:rsidR="00B402C8">
        <w:t xml:space="preserve"> </w:t>
      </w:r>
      <w:r w:rsidR="006D18FC">
        <w:t xml:space="preserve">dem </w:t>
      </w:r>
      <w:r w:rsidR="00CA7428">
        <w:t xml:space="preserve">fehlendem </w:t>
      </w:r>
      <w:r w:rsidR="006D18FC" w:rsidRPr="00B8216C">
        <w:t>Flüssigkeitsraketenantrieb</w:t>
      </w:r>
      <w:r w:rsidR="00090631">
        <w:t>.</w:t>
      </w:r>
    </w:p>
    <w:p w14:paraId="187513E8" w14:textId="36AAC95C" w:rsidR="00750F33" w:rsidRPr="001811BD" w:rsidRDefault="00483ABE" w:rsidP="001E70EE">
      <w:pPr>
        <w:jc w:val="center"/>
      </w:pPr>
      <w:r w:rsidRPr="001811BD">
        <w:rPr>
          <w:noProof/>
        </w:rPr>
        <mc:AlternateContent>
          <mc:Choice Requires="wpg">
            <w:drawing>
              <wp:inline distT="0" distB="0" distL="0" distR="0" wp14:anchorId="379FB023" wp14:editId="6A69C7CA">
                <wp:extent cx="5438633" cy="3776355"/>
                <wp:effectExtent l="0" t="0" r="0" b="0"/>
                <wp:docPr id="52" name="Group 52"/>
                <wp:cNvGraphicFramePr/>
                <a:graphic xmlns:a="http://schemas.openxmlformats.org/drawingml/2006/main">
                  <a:graphicData uri="http://schemas.microsoft.com/office/word/2010/wordprocessingGroup">
                    <wpg:wgp>
                      <wpg:cNvGrpSpPr/>
                      <wpg:grpSpPr>
                        <a:xfrm>
                          <a:off x="0" y="0"/>
                          <a:ext cx="5438633" cy="3776355"/>
                          <a:chOff x="0" y="0"/>
                          <a:chExt cx="5438633" cy="3776356"/>
                        </a:xfrm>
                      </wpg:grpSpPr>
                      <pic:pic xmlns:pic="http://schemas.openxmlformats.org/drawingml/2006/picture">
                        <pic:nvPicPr>
                          <pic:cNvPr id="32" name="Picture 32" descr="A screenshot of a computer&#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4625" cy="3508821"/>
                          </a:xfrm>
                          <a:prstGeom prst="rect">
                            <a:avLst/>
                          </a:prstGeom>
                        </pic:spPr>
                      </pic:pic>
                      <wps:wsp>
                        <wps:cNvPr id="51" name="Text Box 51"/>
                        <wps:cNvSpPr txBox="1"/>
                        <wps:spPr>
                          <a:xfrm>
                            <a:off x="0" y="3585213"/>
                            <a:ext cx="5438633" cy="191143"/>
                          </a:xfrm>
                          <a:prstGeom prst="rect">
                            <a:avLst/>
                          </a:prstGeom>
                          <a:solidFill>
                            <a:prstClr val="white"/>
                          </a:solidFill>
                          <a:ln>
                            <a:noFill/>
                          </a:ln>
                        </wps:spPr>
                        <wps:txbx>
                          <w:txbxContent>
                            <w:p w14:paraId="6911AEE1" w14:textId="2D23B77B" w:rsidR="00483ABE" w:rsidRPr="00617373" w:rsidRDefault="00483ABE" w:rsidP="00157E96">
                              <w:pPr>
                                <w:pStyle w:val="Caption"/>
                                <w:jc w:val="center"/>
                                <w:rPr>
                                  <w:sz w:val="22"/>
                                  <w:szCs w:val="22"/>
                                </w:rPr>
                              </w:pPr>
                              <w:bookmarkStart w:id="20" w:name="_Toc133166609"/>
                              <w:r>
                                <w:t xml:space="preserve">Abbildung </w:t>
                              </w:r>
                              <w:r w:rsidR="00177D62">
                                <w:fldChar w:fldCharType="begin"/>
                              </w:r>
                              <w:r w:rsidR="00177D62">
                                <w:instrText xml:space="preserve"> SEQ Abbildung \* ARABIC </w:instrText>
                              </w:r>
                              <w:r w:rsidR="00177D62">
                                <w:fldChar w:fldCharType="separate"/>
                              </w:r>
                              <w:r w:rsidR="00CD25E4">
                                <w:rPr>
                                  <w:noProof/>
                                </w:rPr>
                                <w:t>3</w:t>
                              </w:r>
                              <w:r w:rsidR="00177D62">
                                <w:rPr>
                                  <w:noProof/>
                                </w:rPr>
                                <w:fldChar w:fldCharType="end"/>
                              </w:r>
                              <w:r>
                                <w:t xml:space="preserve">: </w:t>
                              </w:r>
                              <w:r w:rsidRPr="00A20451">
                                <w:t>Eigenschaften Würfel 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79FB023" id="Group 52" o:spid="_x0000_s1034" style="width:428.25pt;height:297.35pt;mso-position-horizontal-relative:char;mso-position-vertical-relative:line" coordsize="54386,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">
                <v:shape id="Picture 32" o:spid="_x0000_s1035" type="#_x0000_t75" alt="A screenshot of a computer&#10;&#10;Description automatically generated with medium confidence" style="position:absolute;width:54046;height:3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">
                  <v:imagedata r:id="rId18" o:title="A screenshot of a computer&#10;&#10;Description automatically generated with medium confidence"/>
                </v:shape>
                <v:shape id="Text Box 51" o:spid="_x0000_s1036" type="#_x0000_t202" style="position:absolute;top:35852;width:5438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911AEE1" w14:textId="2D23B77B" w:rsidR="00483ABE" w:rsidRPr="00617373" w:rsidRDefault="00483ABE" w:rsidP="00157E96">
                        <w:pPr>
                          <w:pStyle w:val="Caption"/>
                          <w:jc w:val="center"/>
                          <w:rPr>
                            <w:sz w:val="22"/>
                            <w:szCs w:val="22"/>
                          </w:rPr>
                        </w:pPr>
                        <w:bookmarkStart w:id="21" w:name="_Toc133166609"/>
                        <w:r>
                          <w:t xml:space="preserve">Abbildung </w:t>
                        </w:r>
                        <w:r w:rsidR="00177D62">
                          <w:fldChar w:fldCharType="begin"/>
                        </w:r>
                        <w:r w:rsidR="00177D62">
                          <w:instrText xml:space="preserve"> SEQ Abbildung \* ARABIC </w:instrText>
                        </w:r>
                        <w:r w:rsidR="00177D62">
                          <w:fldChar w:fldCharType="separate"/>
                        </w:r>
                        <w:r w:rsidR="00CD25E4">
                          <w:rPr>
                            <w:noProof/>
                          </w:rPr>
                          <w:t>3</w:t>
                        </w:r>
                        <w:r w:rsidR="00177D62">
                          <w:rPr>
                            <w:noProof/>
                          </w:rPr>
                          <w:fldChar w:fldCharType="end"/>
                        </w:r>
                        <w:r>
                          <w:t xml:space="preserve">: </w:t>
                        </w:r>
                        <w:r w:rsidRPr="00A20451">
                          <w:t>Eigenschaften Würfel 2</w:t>
                        </w:r>
                        <w:bookmarkEnd w:id="21"/>
                      </w:p>
                    </w:txbxContent>
                  </v:textbox>
                </v:shape>
                <w10:anchorlock/>
              </v:group>
            </w:pict>
          </mc:Fallback>
        </mc:AlternateContent>
      </w:r>
      <w:r w:rsidR="00750F33" w:rsidRPr="001811BD">
        <w:br w:type="page"/>
      </w:r>
    </w:p>
    <w:p w14:paraId="0E856361" w14:textId="77777777" w:rsidR="00483ABE" w:rsidRPr="00976907" w:rsidRDefault="00483ABE" w:rsidP="005364E4">
      <w:pPr>
        <w:pStyle w:val="Heading2"/>
      </w:pPr>
      <w:bookmarkStart w:id="22" w:name="_Toc133166586"/>
      <w:r w:rsidRPr="00976907">
        <w:t>Eigenschaften Flüssigkeitsraketenantrieb</w:t>
      </w:r>
      <w:bookmarkEnd w:id="22"/>
    </w:p>
    <w:p w14:paraId="2E424386" w14:textId="1CBB04AF" w:rsidR="00483ABE" w:rsidRPr="00B8216C" w:rsidRDefault="00483ABE" w:rsidP="005364E4">
      <w:r w:rsidRPr="00B8216C">
        <w:t xml:space="preserve">In Realität hat der Flüssigkeitsraketenantrieb nicht nur eine Masse, sondern auch einen genügend </w:t>
      </w:r>
      <w:proofErr w:type="spellStart"/>
      <w:r w:rsidRPr="00B8216C">
        <w:t>grossen</w:t>
      </w:r>
      <w:proofErr w:type="spellEnd"/>
      <w:r w:rsidRPr="00B8216C">
        <w:t xml:space="preserve"> Tank inkl. Kabel und Schläuche, welche die Funktionalität sicherstellen. Da dies aber keinerlei Relevanz für dieses Experiment ausweist, wurde der Masse und jegliche anderen Bauteile keinerlei Aufmerksamkeit geschenkt. Für eine realitätsnahe Funktionsweise der Komponenten verweisen wir auf unsere hauseigene </w:t>
      </w:r>
      <w:hyperlink r:id="rId19" w:history="1">
        <w:r w:rsidRPr="00B8216C">
          <w:rPr>
            <w:rStyle w:val="Hyperlink"/>
          </w:rPr>
          <w:t xml:space="preserve">Customer </w:t>
        </w:r>
        <w:proofErr w:type="spellStart"/>
        <w:r w:rsidRPr="00B8216C">
          <w:rPr>
            <w:rStyle w:val="Hyperlink"/>
          </w:rPr>
          <w:t>Success</w:t>
        </w:r>
        <w:proofErr w:type="spellEnd"/>
        <w:r w:rsidRPr="00B8216C">
          <w:rPr>
            <w:rStyle w:val="Hyperlink"/>
          </w:rPr>
          <w:t xml:space="preserve"> Abteilung</w:t>
        </w:r>
      </w:hyperlink>
      <w:r w:rsidRPr="00B8216C">
        <w:t>.</w:t>
      </w:r>
    </w:p>
    <w:p w14:paraId="3F2549DD" w14:textId="05E741AE" w:rsidR="00483ABE" w:rsidRDefault="00483ABE" w:rsidP="00B177FF">
      <w:pPr>
        <w:jc w:val="center"/>
      </w:pPr>
      <w:r>
        <w:rPr>
          <w:noProof/>
        </w:rPr>
        <mc:AlternateContent>
          <mc:Choice Requires="wpg">
            <w:drawing>
              <wp:inline distT="0" distB="0" distL="0" distR="0" wp14:anchorId="01624397" wp14:editId="579EB323">
                <wp:extent cx="4442214" cy="3787386"/>
                <wp:effectExtent l="0" t="0" r="3175" b="0"/>
                <wp:docPr id="54" name="Group 54"/>
                <wp:cNvGraphicFramePr/>
                <a:graphic xmlns:a="http://schemas.openxmlformats.org/drawingml/2006/main">
                  <a:graphicData uri="http://schemas.microsoft.com/office/word/2010/wordprocessingGroup">
                    <wpg:wgp>
                      <wpg:cNvGrpSpPr/>
                      <wpg:grpSpPr>
                        <a:xfrm>
                          <a:off x="0" y="0"/>
                          <a:ext cx="4442214" cy="3787386"/>
                          <a:chOff x="407278" y="313508"/>
                          <a:chExt cx="4733682" cy="3969397"/>
                        </a:xfrm>
                      </wpg:grpSpPr>
                      <pic:pic xmlns:pic="http://schemas.openxmlformats.org/drawingml/2006/picture">
                        <pic:nvPicPr>
                          <pic:cNvPr id="23" name="Picture 23" descr="Graphical user interfac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07278" y="313508"/>
                            <a:ext cx="4733681" cy="3643812"/>
                          </a:xfrm>
                          <a:prstGeom prst="rect">
                            <a:avLst/>
                          </a:prstGeom>
                        </pic:spPr>
                      </pic:pic>
                      <wps:wsp>
                        <wps:cNvPr id="53" name="Text Box 53"/>
                        <wps:cNvSpPr txBox="1"/>
                        <wps:spPr>
                          <a:xfrm>
                            <a:off x="407278" y="4016205"/>
                            <a:ext cx="4733682" cy="266700"/>
                          </a:xfrm>
                          <a:prstGeom prst="rect">
                            <a:avLst/>
                          </a:prstGeom>
                          <a:solidFill>
                            <a:prstClr val="white"/>
                          </a:solidFill>
                          <a:ln>
                            <a:noFill/>
                          </a:ln>
                        </wps:spPr>
                        <wps:txbx>
                          <w:txbxContent>
                            <w:p w14:paraId="666EEAB7" w14:textId="1ED860DF" w:rsidR="00483ABE" w:rsidRPr="00FF16B1" w:rsidRDefault="00483ABE" w:rsidP="00F76411">
                              <w:pPr>
                                <w:pStyle w:val="Caption"/>
                                <w:jc w:val="center"/>
                                <w:rPr>
                                  <w:sz w:val="22"/>
                                  <w:szCs w:val="22"/>
                                </w:rPr>
                              </w:pPr>
                              <w:bookmarkStart w:id="23" w:name="_Toc133166610"/>
                              <w:r>
                                <w:t xml:space="preserve">Abbildung </w:t>
                              </w:r>
                              <w:r w:rsidR="00177D62">
                                <w:fldChar w:fldCharType="begin"/>
                              </w:r>
                              <w:r w:rsidR="00177D62">
                                <w:instrText xml:space="preserve"> SEQ Abbildung \* ARABIC </w:instrText>
                              </w:r>
                              <w:r w:rsidR="00177D62">
                                <w:fldChar w:fldCharType="separate"/>
                              </w:r>
                              <w:r w:rsidR="00CD25E4">
                                <w:rPr>
                                  <w:noProof/>
                                </w:rPr>
                                <w:t>4</w:t>
                              </w:r>
                              <w:r w:rsidR="00177D62">
                                <w:rPr>
                                  <w:noProof/>
                                </w:rPr>
                                <w:fldChar w:fldCharType="end"/>
                              </w:r>
                              <w:r>
                                <w:t xml:space="preserve">: </w:t>
                              </w:r>
                              <w:r w:rsidRPr="00693E30">
                                <w:t>Eigenschaften Flüssigkeitsraketenantrieb</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624397" id="Group 54" o:spid="_x0000_s1037" style="width:349.8pt;height:298.2pt;mso-position-horizontal-relative:char;mso-position-vertical-relative:line" coordorigin="4072,3135" coordsize="47336,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">
                <v:shape id="Picture 23" o:spid="_x0000_s1038" type="#_x0000_t75" alt="Graphical user interface&#10;&#10;Description automatically generated" style="position:absolute;left:4072;top:3135;width:47337;height:3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">
                  <v:imagedata r:id="rId21" o:title="Graphical user interface&#10;&#10;Description automatically generated"/>
                </v:shape>
                <v:shape id="Text Box 53" o:spid="_x0000_s1039" type="#_x0000_t202" style="position:absolute;left:4072;top:40162;width:473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666EEAB7" w14:textId="1ED860DF" w:rsidR="00483ABE" w:rsidRPr="00FF16B1" w:rsidRDefault="00483ABE" w:rsidP="00F76411">
                        <w:pPr>
                          <w:pStyle w:val="Caption"/>
                          <w:jc w:val="center"/>
                          <w:rPr>
                            <w:sz w:val="22"/>
                            <w:szCs w:val="22"/>
                          </w:rPr>
                        </w:pPr>
                        <w:bookmarkStart w:id="24" w:name="_Toc133166610"/>
                        <w:r>
                          <w:t xml:space="preserve">Abbildung </w:t>
                        </w:r>
                        <w:r w:rsidR="00177D62">
                          <w:fldChar w:fldCharType="begin"/>
                        </w:r>
                        <w:r w:rsidR="00177D62">
                          <w:instrText xml:space="preserve"> SEQ Abbildung \* ARABIC </w:instrText>
                        </w:r>
                        <w:r w:rsidR="00177D62">
                          <w:fldChar w:fldCharType="separate"/>
                        </w:r>
                        <w:r w:rsidR="00CD25E4">
                          <w:rPr>
                            <w:noProof/>
                          </w:rPr>
                          <w:t>4</w:t>
                        </w:r>
                        <w:r w:rsidR="00177D62">
                          <w:rPr>
                            <w:noProof/>
                          </w:rPr>
                          <w:fldChar w:fldCharType="end"/>
                        </w:r>
                        <w:r>
                          <w:t xml:space="preserve">: </w:t>
                        </w:r>
                        <w:r w:rsidRPr="00693E30">
                          <w:t>Eigenschaften Flüssigkeitsraketenantrieb</w:t>
                        </w:r>
                        <w:bookmarkEnd w:id="24"/>
                      </w:p>
                    </w:txbxContent>
                  </v:textbox>
                </v:shape>
                <w10:anchorlock/>
              </v:group>
            </w:pict>
          </mc:Fallback>
        </mc:AlternateContent>
      </w:r>
    </w:p>
    <w:p w14:paraId="148F897E" w14:textId="77777777" w:rsidR="00483ABE" w:rsidRDefault="00483ABE" w:rsidP="005364E4">
      <w:pPr>
        <w:pStyle w:val="Heading2"/>
      </w:pPr>
      <w:bookmarkStart w:id="25" w:name="_Toc133166587"/>
      <w:r>
        <w:t>Eigenschaften Flamme</w:t>
      </w:r>
      <w:bookmarkEnd w:id="25"/>
    </w:p>
    <w:p w14:paraId="619A50F5" w14:textId="77777777" w:rsidR="00483ABE" w:rsidRPr="001811BD" w:rsidRDefault="00483ABE" w:rsidP="005364E4">
      <w:r w:rsidRPr="00B8216C">
        <w:t xml:space="preserve">Auch hier wurde die Masse auf eine vernachlässigbare </w:t>
      </w:r>
      <w:proofErr w:type="spellStart"/>
      <w:r w:rsidRPr="00B8216C">
        <w:t>Grösse</w:t>
      </w:r>
      <w:proofErr w:type="spellEnd"/>
      <w:r w:rsidRPr="00B8216C">
        <w:t xml:space="preserve"> gesetzt. </w:t>
      </w:r>
      <w:r w:rsidRPr="001811BD">
        <w:t>Dies ist auf die zuvor erwähnte kontrollierte Umgebung zurückzuführen.</w:t>
      </w:r>
    </w:p>
    <w:p w14:paraId="590C41C6" w14:textId="320F85B3" w:rsidR="00BB1A05" w:rsidRPr="001811BD" w:rsidRDefault="00483ABE" w:rsidP="00B177FF">
      <w:pPr>
        <w:jc w:val="center"/>
      </w:pPr>
      <w:r w:rsidRPr="001811BD">
        <w:rPr>
          <w:noProof/>
        </w:rPr>
        <mc:AlternateContent>
          <mc:Choice Requires="wpg">
            <w:drawing>
              <wp:inline distT="0" distB="0" distL="0" distR="0" wp14:anchorId="5391B2B9" wp14:editId="4188D5C9">
                <wp:extent cx="5411337" cy="3716021"/>
                <wp:effectExtent l="0" t="0" r="0" b="0"/>
                <wp:docPr id="37" name="Group 37"/>
                <wp:cNvGraphicFramePr/>
                <a:graphic xmlns:a="http://schemas.openxmlformats.org/drawingml/2006/main">
                  <a:graphicData uri="http://schemas.microsoft.com/office/word/2010/wordprocessingGroup">
                    <wpg:wgp>
                      <wpg:cNvGrpSpPr/>
                      <wpg:grpSpPr>
                        <a:xfrm>
                          <a:off x="0" y="0"/>
                          <a:ext cx="5411337" cy="3716021"/>
                          <a:chOff x="-2" y="0"/>
                          <a:chExt cx="5704492" cy="3982106"/>
                        </a:xfrm>
                      </wpg:grpSpPr>
                      <pic:pic xmlns:pic="http://schemas.openxmlformats.org/drawingml/2006/picture">
                        <pic:nvPicPr>
                          <pic:cNvPr id="25" name="Picture 25" descr="A screenshot of a video game&#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0"/>
                            <a:ext cx="5646805" cy="3759200"/>
                          </a:xfrm>
                          <a:prstGeom prst="rect">
                            <a:avLst/>
                          </a:prstGeom>
                        </pic:spPr>
                      </pic:pic>
                      <wps:wsp>
                        <wps:cNvPr id="36" name="Text Box 36"/>
                        <wps:cNvSpPr txBox="1"/>
                        <wps:spPr>
                          <a:xfrm>
                            <a:off x="-2" y="3796714"/>
                            <a:ext cx="5704492" cy="185392"/>
                          </a:xfrm>
                          <a:prstGeom prst="rect">
                            <a:avLst/>
                          </a:prstGeom>
                          <a:solidFill>
                            <a:prstClr val="white"/>
                          </a:solidFill>
                          <a:ln>
                            <a:noFill/>
                          </a:ln>
                        </wps:spPr>
                        <wps:txbx>
                          <w:txbxContent>
                            <w:p w14:paraId="482F6DC9" w14:textId="3F24FDA1" w:rsidR="00483ABE" w:rsidRPr="00E60FDD" w:rsidRDefault="00483ABE" w:rsidP="00F76411">
                              <w:pPr>
                                <w:pStyle w:val="Caption"/>
                                <w:jc w:val="center"/>
                                <w:rPr>
                                  <w:sz w:val="22"/>
                                  <w:szCs w:val="22"/>
                                </w:rPr>
                              </w:pPr>
                              <w:bookmarkStart w:id="26" w:name="_Toc133166611"/>
                              <w:r>
                                <w:t xml:space="preserve">Abbildung </w:t>
                              </w:r>
                              <w:r w:rsidR="00177D62">
                                <w:fldChar w:fldCharType="begin"/>
                              </w:r>
                              <w:r w:rsidR="00177D62">
                                <w:instrText xml:space="preserve"> SEQ Abbildung \* ARABIC </w:instrText>
                              </w:r>
                              <w:r w:rsidR="00177D62">
                                <w:fldChar w:fldCharType="separate"/>
                              </w:r>
                              <w:r w:rsidR="00CD25E4">
                                <w:rPr>
                                  <w:noProof/>
                                </w:rPr>
                                <w:t>5</w:t>
                              </w:r>
                              <w:r w:rsidR="00177D62">
                                <w:rPr>
                                  <w:noProof/>
                                </w:rPr>
                                <w:fldChar w:fldCharType="end"/>
                              </w:r>
                              <w:r>
                                <w:t xml:space="preserve">: </w:t>
                              </w:r>
                              <w:r w:rsidRPr="00AF7FCB">
                                <w:t>Eigenschaften Flamme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91B2B9" id="Group 37" o:spid="_x0000_s1040" style="width:426.1pt;height:292.6pt;mso-position-horizontal-relative:char;mso-position-vertical-relative:line" coordorigin="" coordsize="57044,39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">
                <v:shape id="Picture 25" o:spid="_x0000_s1041" type="#_x0000_t75" alt="A screenshot of a video game&#10;&#10;Description automatically generated with medium confidence" style="position:absolute;width:5646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">
                  <v:imagedata r:id="rId23" o:title="A screenshot of a video game&#10;&#10;Description automatically generated with medium confidence"/>
                </v:shape>
                <v:shape id="Text Box 36" o:spid="_x0000_s1042" type="#_x0000_t202" style="position:absolute;top:37967;width:5704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82F6DC9" w14:textId="3F24FDA1" w:rsidR="00483ABE" w:rsidRPr="00E60FDD" w:rsidRDefault="00483ABE" w:rsidP="00F76411">
                        <w:pPr>
                          <w:pStyle w:val="Caption"/>
                          <w:jc w:val="center"/>
                          <w:rPr>
                            <w:sz w:val="22"/>
                            <w:szCs w:val="22"/>
                          </w:rPr>
                        </w:pPr>
                        <w:bookmarkStart w:id="27" w:name="_Toc133166611"/>
                        <w:r>
                          <w:t xml:space="preserve">Abbildung </w:t>
                        </w:r>
                        <w:r w:rsidR="00177D62">
                          <w:fldChar w:fldCharType="begin"/>
                        </w:r>
                        <w:r w:rsidR="00177D62">
                          <w:instrText xml:space="preserve"> SEQ Abbildung \* ARABIC </w:instrText>
                        </w:r>
                        <w:r w:rsidR="00177D62">
                          <w:fldChar w:fldCharType="separate"/>
                        </w:r>
                        <w:r w:rsidR="00CD25E4">
                          <w:rPr>
                            <w:noProof/>
                          </w:rPr>
                          <w:t>5</w:t>
                        </w:r>
                        <w:r w:rsidR="00177D62">
                          <w:rPr>
                            <w:noProof/>
                          </w:rPr>
                          <w:fldChar w:fldCharType="end"/>
                        </w:r>
                        <w:r>
                          <w:t xml:space="preserve">: </w:t>
                        </w:r>
                        <w:r w:rsidRPr="00AF7FCB">
                          <w:t>Eigenschaften Flamme</w:t>
                        </w:r>
                        <w:bookmarkEnd w:id="27"/>
                      </w:p>
                    </w:txbxContent>
                  </v:textbox>
                </v:shape>
                <w10:anchorlock/>
              </v:group>
            </w:pict>
          </mc:Fallback>
        </mc:AlternateContent>
      </w:r>
      <w:r w:rsidR="00BB1A05" w:rsidRPr="001811BD">
        <w:br w:type="page"/>
      </w:r>
    </w:p>
    <w:p w14:paraId="184B5EAF" w14:textId="77777777" w:rsidR="00483ABE" w:rsidRDefault="00483ABE" w:rsidP="005364E4">
      <w:pPr>
        <w:pStyle w:val="Heading2"/>
      </w:pPr>
      <w:bookmarkStart w:id="28" w:name="_Toc133166588"/>
      <w:r>
        <w:t>Eigenschaften Wand</w:t>
      </w:r>
      <w:bookmarkEnd w:id="28"/>
    </w:p>
    <w:p w14:paraId="1E7C25C9" w14:textId="35E07FB3" w:rsidR="00483ABE" w:rsidRPr="00B8216C" w:rsidRDefault="00483ABE" w:rsidP="005364E4">
      <w:r w:rsidRPr="00B8216C">
        <w:t>Die Wand dient als Halterung der Feder. Der V</w:t>
      </w:r>
      <w:r w:rsidR="00FF2BD6">
        <w:t>ersuch</w:t>
      </w:r>
      <w:r w:rsidRPr="00B8216C">
        <w:t xml:space="preserve"> beinhaltet keinen Berührungspunkt der Wand mit Würfel 1, da die Feder beim Aufprall mit Würfel 1 zusammengedrückt wird und dies somit verhindert.</w:t>
      </w:r>
    </w:p>
    <w:p w14:paraId="1BC24B11" w14:textId="76BC7551" w:rsidR="00483ABE" w:rsidRPr="001811BD" w:rsidRDefault="00483ABE" w:rsidP="00B177FF">
      <w:pPr>
        <w:jc w:val="center"/>
      </w:pPr>
      <w:r w:rsidRPr="001811BD">
        <w:rPr>
          <w:noProof/>
        </w:rPr>
        <mc:AlternateContent>
          <mc:Choice Requires="wpg">
            <w:drawing>
              <wp:inline distT="0" distB="0" distL="0" distR="0" wp14:anchorId="7DC9B055" wp14:editId="42D2185A">
                <wp:extent cx="5879432" cy="3928120"/>
                <wp:effectExtent l="0" t="0" r="1270" b="0"/>
                <wp:docPr id="41" name="Group 41"/>
                <wp:cNvGraphicFramePr/>
                <a:graphic xmlns:a="http://schemas.openxmlformats.org/drawingml/2006/main">
                  <a:graphicData uri="http://schemas.microsoft.com/office/word/2010/wordprocessingGroup">
                    <wpg:wgp>
                      <wpg:cNvGrpSpPr/>
                      <wpg:grpSpPr>
                        <a:xfrm>
                          <a:off x="0" y="0"/>
                          <a:ext cx="5879432" cy="3928120"/>
                          <a:chOff x="-3" y="-1"/>
                          <a:chExt cx="5879432" cy="3928394"/>
                        </a:xfrm>
                      </wpg:grpSpPr>
                      <pic:pic xmlns:pic="http://schemas.openxmlformats.org/drawingml/2006/picture">
                        <pic:nvPicPr>
                          <pic:cNvPr id="39" name="Picture 3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 y="-1"/>
                            <a:ext cx="5879432" cy="3677948"/>
                          </a:xfrm>
                          <a:prstGeom prst="rect">
                            <a:avLst/>
                          </a:prstGeom>
                        </pic:spPr>
                      </pic:pic>
                      <wps:wsp>
                        <wps:cNvPr id="40" name="Text Box 40"/>
                        <wps:cNvSpPr txBox="1"/>
                        <wps:spPr>
                          <a:xfrm>
                            <a:off x="-3" y="3745301"/>
                            <a:ext cx="5878829" cy="183092"/>
                          </a:xfrm>
                          <a:prstGeom prst="rect">
                            <a:avLst/>
                          </a:prstGeom>
                          <a:solidFill>
                            <a:prstClr val="white"/>
                          </a:solidFill>
                          <a:ln>
                            <a:noFill/>
                          </a:ln>
                        </wps:spPr>
                        <wps:txbx>
                          <w:txbxContent>
                            <w:p w14:paraId="5E9382CC" w14:textId="3C107F3F" w:rsidR="00483ABE" w:rsidRPr="000B55E1" w:rsidRDefault="00483ABE" w:rsidP="00B177FF">
                              <w:pPr>
                                <w:pStyle w:val="Caption"/>
                                <w:jc w:val="center"/>
                                <w:rPr>
                                  <w:sz w:val="22"/>
                                  <w:szCs w:val="22"/>
                                </w:rPr>
                              </w:pPr>
                              <w:bookmarkStart w:id="29" w:name="_Toc133166612"/>
                              <w:r>
                                <w:t xml:space="preserve">Abbildung </w:t>
                              </w:r>
                              <w:r w:rsidR="00177D62">
                                <w:fldChar w:fldCharType="begin"/>
                              </w:r>
                              <w:r w:rsidR="00177D62">
                                <w:instrText xml:space="preserve"> SEQ Abbildung \* ARABIC </w:instrText>
                              </w:r>
                              <w:r w:rsidR="00177D62">
                                <w:fldChar w:fldCharType="separate"/>
                              </w:r>
                              <w:r w:rsidR="00CD25E4">
                                <w:rPr>
                                  <w:noProof/>
                                </w:rPr>
                                <w:t>6</w:t>
                              </w:r>
                              <w:r w:rsidR="00177D62">
                                <w:rPr>
                                  <w:noProof/>
                                </w:rPr>
                                <w:fldChar w:fldCharType="end"/>
                              </w:r>
                              <w:r>
                                <w:t>: Eigenschaften Wand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C9B055" id="Group 41" o:spid="_x0000_s1043" style="width:462.95pt;height:309.3pt;mso-position-horizontal-relative:char;mso-position-vertical-relative:line" coordorigin="" coordsize="58794,3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">
                <v:shape id="Picture 39" o:spid="_x0000_s1044" type="#_x0000_t75" style="position:absolute;width:5879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">
                  <v:imagedata r:id="rId25" o:title=""/>
                </v:shape>
                <v:shape id="Text Box 40" o:spid="_x0000_s1045" type="#_x0000_t202" style="position:absolute;top:37453;width:58788;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5E9382CC" w14:textId="3C107F3F" w:rsidR="00483ABE" w:rsidRPr="000B55E1" w:rsidRDefault="00483ABE" w:rsidP="00B177FF">
                        <w:pPr>
                          <w:pStyle w:val="Caption"/>
                          <w:jc w:val="center"/>
                          <w:rPr>
                            <w:sz w:val="22"/>
                            <w:szCs w:val="22"/>
                          </w:rPr>
                        </w:pPr>
                        <w:bookmarkStart w:id="30" w:name="_Toc133166612"/>
                        <w:r>
                          <w:t xml:space="preserve">Abbildung </w:t>
                        </w:r>
                        <w:r w:rsidR="00177D62">
                          <w:fldChar w:fldCharType="begin"/>
                        </w:r>
                        <w:r w:rsidR="00177D62">
                          <w:instrText xml:space="preserve"> SEQ Abbildung \* ARABIC </w:instrText>
                        </w:r>
                        <w:r w:rsidR="00177D62">
                          <w:fldChar w:fldCharType="separate"/>
                        </w:r>
                        <w:r w:rsidR="00CD25E4">
                          <w:rPr>
                            <w:noProof/>
                          </w:rPr>
                          <w:t>6</w:t>
                        </w:r>
                        <w:r w:rsidR="00177D62">
                          <w:rPr>
                            <w:noProof/>
                          </w:rPr>
                          <w:fldChar w:fldCharType="end"/>
                        </w:r>
                        <w:r>
                          <w:t>: Eigenschaften Wand</w:t>
                        </w:r>
                        <w:bookmarkEnd w:id="30"/>
                      </w:p>
                    </w:txbxContent>
                  </v:textbox>
                </v:shape>
                <w10:anchorlock/>
              </v:group>
            </w:pict>
          </mc:Fallback>
        </mc:AlternateContent>
      </w:r>
    </w:p>
    <w:p w14:paraId="07C683C0" w14:textId="77777777" w:rsidR="00483ABE" w:rsidRDefault="00483ABE" w:rsidP="005364E4">
      <w:pPr>
        <w:pStyle w:val="Heading2"/>
      </w:pPr>
      <w:bookmarkStart w:id="31" w:name="_Toc133166589"/>
      <w:r>
        <w:t>Eigenschaften Feder</w:t>
      </w:r>
      <w:bookmarkEnd w:id="31"/>
    </w:p>
    <w:p w14:paraId="65B9158B" w14:textId="4AD1ABBF" w:rsidR="00483ABE" w:rsidRPr="00B8216C" w:rsidRDefault="00483ABE" w:rsidP="005364E4">
      <w:r w:rsidRPr="00B8216C">
        <w:t>In diesem Experiment dient die Feder der optischen Aufbesserung sowie dem Verständnis des Experimentes. Eine visuelle Stauchung ist mit dem jetzigen Projektstand nicht umgesetzt. Weitere Eigenschaften, wie Federkonstante</w:t>
      </w:r>
      <w:r w:rsidR="005F4F80">
        <w:t xml:space="preserve"> </w:t>
      </w:r>
      <w:r w:rsidRPr="00B8216C">
        <w:t>der Feder sind innerhalb des Codes gesetzt. Diese befinden sich im Kapitel der Codes, welche</w:t>
      </w:r>
      <w:r w:rsidR="001A7A04">
        <w:t>r</w:t>
      </w:r>
      <w:r w:rsidRPr="00B8216C">
        <w:t xml:space="preserve"> im hinteren Teil des Projektes heimisch ist</w:t>
      </w:r>
      <w:r w:rsidR="001A7A04">
        <w:t>.</w:t>
      </w:r>
    </w:p>
    <w:p w14:paraId="19FCA4C1" w14:textId="77777777" w:rsidR="007B06AC" w:rsidRPr="001811BD" w:rsidRDefault="00483ABE" w:rsidP="009D20EF">
      <w:pPr>
        <w:jc w:val="center"/>
      </w:pPr>
      <w:r w:rsidRPr="001811BD">
        <w:rPr>
          <w:noProof/>
        </w:rPr>
        <mc:AlternateContent>
          <mc:Choice Requires="wpg">
            <w:drawing>
              <wp:inline distT="0" distB="0" distL="0" distR="0" wp14:anchorId="3F38D695" wp14:editId="1E1E9FF0">
                <wp:extent cx="5511788" cy="3147078"/>
                <wp:effectExtent l="0" t="0" r="635" b="2540"/>
                <wp:docPr id="43" name="Group 43"/>
                <wp:cNvGraphicFramePr/>
                <a:graphic xmlns:a="http://schemas.openxmlformats.org/drawingml/2006/main">
                  <a:graphicData uri="http://schemas.microsoft.com/office/word/2010/wordprocessingGroup">
                    <wpg:wgp>
                      <wpg:cNvGrpSpPr/>
                      <wpg:grpSpPr>
                        <a:xfrm>
                          <a:off x="0" y="0"/>
                          <a:ext cx="5511788" cy="3147078"/>
                          <a:chOff x="229145" y="40642"/>
                          <a:chExt cx="5511788" cy="3147078"/>
                        </a:xfrm>
                      </wpg:grpSpPr>
                      <pic:pic xmlns:pic="http://schemas.openxmlformats.org/drawingml/2006/picture">
                        <pic:nvPicPr>
                          <pic:cNvPr id="38" name="Picture 38" descr="Graphical user interfac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4689" t="3322" b="23248"/>
                          <a:stretch/>
                        </pic:blipFill>
                        <pic:spPr bwMode="auto">
                          <a:xfrm>
                            <a:off x="229145" y="40642"/>
                            <a:ext cx="5511788" cy="2910348"/>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229145" y="3029125"/>
                            <a:ext cx="5511165" cy="158595"/>
                          </a:xfrm>
                          <a:prstGeom prst="rect">
                            <a:avLst/>
                          </a:prstGeom>
                          <a:solidFill>
                            <a:prstClr val="white"/>
                          </a:solidFill>
                          <a:ln>
                            <a:noFill/>
                          </a:ln>
                        </wps:spPr>
                        <wps:txbx>
                          <w:txbxContent>
                            <w:p w14:paraId="5C0DB096" w14:textId="0E32274C" w:rsidR="00483ABE" w:rsidRPr="00617A39" w:rsidRDefault="00483ABE" w:rsidP="009D20EF">
                              <w:pPr>
                                <w:pStyle w:val="Caption"/>
                                <w:jc w:val="center"/>
                              </w:pPr>
                              <w:bookmarkStart w:id="32" w:name="_Toc133166613"/>
                              <w:r>
                                <w:t xml:space="preserve">Abbildung </w:t>
                              </w:r>
                              <w:r w:rsidR="00177D62">
                                <w:fldChar w:fldCharType="begin"/>
                              </w:r>
                              <w:r w:rsidR="00177D62">
                                <w:instrText xml:space="preserve"> SEQ Abbildung \* ARABIC </w:instrText>
                              </w:r>
                              <w:r w:rsidR="00177D62">
                                <w:fldChar w:fldCharType="separate"/>
                              </w:r>
                              <w:r w:rsidR="00CD25E4">
                                <w:rPr>
                                  <w:noProof/>
                                </w:rPr>
                                <w:t>7</w:t>
                              </w:r>
                              <w:r w:rsidR="00177D62">
                                <w:rPr>
                                  <w:noProof/>
                                </w:rPr>
                                <w:fldChar w:fldCharType="end"/>
                              </w:r>
                              <w:r>
                                <w:t>: Eigenschaften Feder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F38D695" id="Group 43" o:spid="_x0000_s1046" style="width:434pt;height:247.8pt;mso-position-horizontal-relative:char;mso-position-vertical-relative:line" coordorigin="2291,406" coordsize="55117,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">
                <v:shape id="Picture 38" o:spid="_x0000_s1047" type="#_x0000_t75" alt="Graphical user interface&#10;&#10;Description automatically generated" style="position:absolute;left:2291;top:406;width:55118;height:2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">
                  <v:imagedata r:id="rId27" o:title="Graphical user interface&#10;&#10;Description automatically generated" croptop="2177f" cropbottom="15236f" cropleft="3073f"/>
                </v:shape>
                <v:shape id="Text Box 42" o:spid="_x0000_s1048" type="#_x0000_t202" style="position:absolute;left:2291;top:30291;width:55112;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C0DB096" w14:textId="0E32274C" w:rsidR="00483ABE" w:rsidRPr="00617A39" w:rsidRDefault="00483ABE" w:rsidP="009D20EF">
                        <w:pPr>
                          <w:pStyle w:val="Caption"/>
                          <w:jc w:val="center"/>
                        </w:pPr>
                        <w:bookmarkStart w:id="33" w:name="_Toc133166613"/>
                        <w:r>
                          <w:t xml:space="preserve">Abbildung </w:t>
                        </w:r>
                        <w:r w:rsidR="00177D62">
                          <w:fldChar w:fldCharType="begin"/>
                        </w:r>
                        <w:r w:rsidR="00177D62">
                          <w:instrText xml:space="preserve"> SEQ Abbildung \* ARABIC </w:instrText>
                        </w:r>
                        <w:r w:rsidR="00177D62">
                          <w:fldChar w:fldCharType="separate"/>
                        </w:r>
                        <w:r w:rsidR="00CD25E4">
                          <w:rPr>
                            <w:noProof/>
                          </w:rPr>
                          <w:t>7</w:t>
                        </w:r>
                        <w:r w:rsidR="00177D62">
                          <w:rPr>
                            <w:noProof/>
                          </w:rPr>
                          <w:fldChar w:fldCharType="end"/>
                        </w:r>
                        <w:r>
                          <w:t>: Eigenschaften Feder</w:t>
                        </w:r>
                        <w:bookmarkEnd w:id="33"/>
                      </w:p>
                    </w:txbxContent>
                  </v:textbox>
                </v:shape>
                <w10:anchorlock/>
              </v:group>
            </w:pict>
          </mc:Fallback>
        </mc:AlternateContent>
      </w:r>
      <w:r w:rsidR="007B06AC" w:rsidRPr="001811BD">
        <w:br w:type="page"/>
      </w:r>
    </w:p>
    <w:p w14:paraId="27EA7AA7" w14:textId="77777777" w:rsidR="00483ABE" w:rsidRDefault="00483ABE" w:rsidP="005364E4">
      <w:pPr>
        <w:pStyle w:val="Heading2"/>
      </w:pPr>
      <w:bookmarkStart w:id="34" w:name="_Toc133166590"/>
      <w:r>
        <w:t>Eigenschaften Umgebung</w:t>
      </w:r>
      <w:bookmarkEnd w:id="34"/>
    </w:p>
    <w:p w14:paraId="69701B21" w14:textId="1192E1A1" w:rsidR="00483ABE" w:rsidRPr="005364E4" w:rsidRDefault="00483ABE" w:rsidP="005364E4">
      <w:r w:rsidRPr="005364E4">
        <w:t>Die Umgebung des Versuchs obliegt der kontrollierten Umgebung des Versuchsaufbaus. Relevante physikalische Beziehungen, wie Gravitationsanziehung und Kollisionseinwirkung, werden von Unity gehandhabt und deshalb wird nicht weiter auf diesen Aspekt eingegangen. Zudem sind alle Arten von Wetterbedingungen nicht simuliert. In der kontrollierten Umgebung durchbrechen stehts Sonnenstrahlen aus der Nachmittagszeig den wolkenfreien Himmel.</w:t>
      </w:r>
    </w:p>
    <w:p w14:paraId="4763210F" w14:textId="75A7DB15" w:rsidR="00483ABE" w:rsidRPr="001811BD" w:rsidRDefault="00483ABE" w:rsidP="001E141B">
      <w:pPr>
        <w:jc w:val="center"/>
      </w:pPr>
      <w:r w:rsidRPr="001811BD">
        <w:rPr>
          <w:noProof/>
        </w:rPr>
        <mc:AlternateContent>
          <mc:Choice Requires="wpg">
            <w:drawing>
              <wp:inline distT="0" distB="0" distL="0" distR="0" wp14:anchorId="7525652A" wp14:editId="36A6FE56">
                <wp:extent cx="6645910" cy="2706866"/>
                <wp:effectExtent l="0" t="0" r="0" b="0"/>
                <wp:docPr id="35" name="Group 35"/>
                <wp:cNvGraphicFramePr/>
                <a:graphic xmlns:a="http://schemas.openxmlformats.org/drawingml/2006/main">
                  <a:graphicData uri="http://schemas.microsoft.com/office/word/2010/wordprocessingGroup">
                    <wpg:wgp>
                      <wpg:cNvGrpSpPr/>
                      <wpg:grpSpPr>
                        <a:xfrm>
                          <a:off x="0" y="0"/>
                          <a:ext cx="6645910" cy="2706866"/>
                          <a:chOff x="0" y="0"/>
                          <a:chExt cx="6645910" cy="2706866"/>
                        </a:xfrm>
                      </wpg:grpSpPr>
                      <pic:pic xmlns:pic="http://schemas.openxmlformats.org/drawingml/2006/picture">
                        <pic:nvPicPr>
                          <pic:cNvPr id="33" name="Picture 33" descr="A screenshot of a video game&#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b="19274"/>
                          <a:stretch/>
                        </pic:blipFill>
                        <pic:spPr>
                          <a:xfrm>
                            <a:off x="0" y="0"/>
                            <a:ext cx="6645910" cy="2464641"/>
                          </a:xfrm>
                          <a:prstGeom prst="rect">
                            <a:avLst/>
                          </a:prstGeom>
                        </pic:spPr>
                      </pic:pic>
                      <wps:wsp>
                        <wps:cNvPr id="34" name="Text Box 34"/>
                        <wps:cNvSpPr txBox="1"/>
                        <wps:spPr>
                          <a:xfrm>
                            <a:off x="0" y="2499410"/>
                            <a:ext cx="6645910" cy="207456"/>
                          </a:xfrm>
                          <a:prstGeom prst="rect">
                            <a:avLst/>
                          </a:prstGeom>
                          <a:solidFill>
                            <a:prstClr val="white"/>
                          </a:solidFill>
                          <a:ln>
                            <a:noFill/>
                          </a:ln>
                        </wps:spPr>
                        <wps:txbx>
                          <w:txbxContent>
                            <w:p w14:paraId="143C5A97" w14:textId="62D37E1F" w:rsidR="00483ABE" w:rsidRPr="000E453D" w:rsidRDefault="00483ABE" w:rsidP="001E141B">
                              <w:pPr>
                                <w:pStyle w:val="Caption"/>
                                <w:jc w:val="center"/>
                                <w:rPr>
                                  <w:sz w:val="22"/>
                                  <w:szCs w:val="22"/>
                                </w:rPr>
                              </w:pPr>
                              <w:bookmarkStart w:id="35" w:name="_Toc133166614"/>
                              <w:r>
                                <w:t xml:space="preserve">Abbildung </w:t>
                              </w:r>
                              <w:r w:rsidR="00177D62">
                                <w:fldChar w:fldCharType="begin"/>
                              </w:r>
                              <w:r w:rsidR="00177D62">
                                <w:instrText xml:space="preserve"> SEQ Abbildung \* ARABIC </w:instrText>
                              </w:r>
                              <w:r w:rsidR="00177D62">
                                <w:fldChar w:fldCharType="separate"/>
                              </w:r>
                              <w:r w:rsidR="00CD25E4">
                                <w:rPr>
                                  <w:noProof/>
                                </w:rPr>
                                <w:t>8</w:t>
                              </w:r>
                              <w:r w:rsidR="00177D62">
                                <w:rPr>
                                  <w:noProof/>
                                </w:rPr>
                                <w:fldChar w:fldCharType="end"/>
                              </w:r>
                              <w:r>
                                <w:t>: Eigenschaften Umgebung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525652A" id="Group 35" o:spid="_x0000_s1049" style="width:523.3pt;height:213.15pt;mso-position-horizontal-relative:char;mso-position-vertical-relative:line" coordsize="66459,2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&#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">
                <v:shape id="Picture 33" o:spid="_x0000_s1050" type="#_x0000_t75" alt="A screenshot of a video game&#10;&#10;Description automatically generated" style="position:absolute;width:66459;height:24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">
                  <v:imagedata r:id="rId29" o:title="A screenshot of a video game&#10;&#10;Description automatically generated" cropbottom="12631f"/>
                </v:shape>
                <v:shape id="Text Box 34" o:spid="_x0000_s1051" type="#_x0000_t202" style="position:absolute;top:24994;width:6645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143C5A97" w14:textId="62D37E1F" w:rsidR="00483ABE" w:rsidRPr="000E453D" w:rsidRDefault="00483ABE" w:rsidP="001E141B">
                        <w:pPr>
                          <w:pStyle w:val="Caption"/>
                          <w:jc w:val="center"/>
                          <w:rPr>
                            <w:sz w:val="22"/>
                            <w:szCs w:val="22"/>
                          </w:rPr>
                        </w:pPr>
                        <w:bookmarkStart w:id="36" w:name="_Toc133166614"/>
                        <w:r>
                          <w:t xml:space="preserve">Abbildung </w:t>
                        </w:r>
                        <w:r w:rsidR="00177D62">
                          <w:fldChar w:fldCharType="begin"/>
                        </w:r>
                        <w:r w:rsidR="00177D62">
                          <w:instrText xml:space="preserve"> SEQ Abbildung \* ARABIC </w:instrText>
                        </w:r>
                        <w:r w:rsidR="00177D62">
                          <w:fldChar w:fldCharType="separate"/>
                        </w:r>
                        <w:r w:rsidR="00CD25E4">
                          <w:rPr>
                            <w:noProof/>
                          </w:rPr>
                          <w:t>8</w:t>
                        </w:r>
                        <w:r w:rsidR="00177D62">
                          <w:rPr>
                            <w:noProof/>
                          </w:rPr>
                          <w:fldChar w:fldCharType="end"/>
                        </w:r>
                        <w:r>
                          <w:t>: Eigenschaften Umgebung</w:t>
                        </w:r>
                        <w:bookmarkEnd w:id="36"/>
                      </w:p>
                    </w:txbxContent>
                  </v:textbox>
                </v:shape>
                <w10:anchorlock/>
              </v:group>
            </w:pict>
          </mc:Fallback>
        </mc:AlternateContent>
      </w:r>
    </w:p>
    <w:p w14:paraId="40F808E0" w14:textId="7B79BBB7" w:rsidR="00483ABE" w:rsidRDefault="00483ABE" w:rsidP="005364E4">
      <w:pPr>
        <w:pStyle w:val="Heading2"/>
      </w:pPr>
      <w:bookmarkStart w:id="37" w:name="_Toc133166591"/>
      <w:r>
        <w:t xml:space="preserve">Eigenschaften TV und </w:t>
      </w:r>
      <w:r w:rsidR="00692D22">
        <w:t>Tisch</w:t>
      </w:r>
      <w:bookmarkEnd w:id="37"/>
    </w:p>
    <w:p w14:paraId="09BDF2F3" w14:textId="7282F036" w:rsidR="00641BC9" w:rsidRPr="00B8216C" w:rsidRDefault="00483ABE" w:rsidP="005364E4">
      <w:r w:rsidRPr="00B8216C">
        <w:t xml:space="preserve">Die Existenzberechtigung dieser Objekte konzentriert sich auf einen gemeinsamen Punkt. Der Text, welche die aktuelle Geschwindigkeit von Würfel 1 zu jedem beliebigen Zeitpunkt während der Laufzeit repräsentiert, wird auf einem Monitor dargestellt, welcher selbst auf einem </w:t>
      </w:r>
      <w:r w:rsidR="00692D22">
        <w:t>Tisch</w:t>
      </w:r>
      <w:r w:rsidRPr="00B8216C">
        <w:t xml:space="preserve"> steht.</w:t>
      </w:r>
    </w:p>
    <w:p w14:paraId="7E436914" w14:textId="6E77ECA2" w:rsidR="00644A1A" w:rsidRPr="00B8216C" w:rsidRDefault="00644A1A" w:rsidP="005364E4">
      <w:r w:rsidRPr="00B8216C">
        <w:br w:type="page"/>
      </w:r>
    </w:p>
    <w:p w14:paraId="04366CBD" w14:textId="01E5FB96" w:rsidR="00857D37" w:rsidRDefault="00857D37" w:rsidP="005364E4">
      <w:pPr>
        <w:pStyle w:val="Heading1"/>
      </w:pPr>
      <w:bookmarkStart w:id="38" w:name="_Toc133166592"/>
      <w:r w:rsidRPr="00857D37">
        <w:t>Resultate mit grafischer Darstellung gemäss der detaillierten Aufgabenstellung</w:t>
      </w:r>
      <w:bookmarkEnd w:id="38"/>
    </w:p>
    <w:p w14:paraId="716B7B3E" w14:textId="78948672" w:rsidR="00DC5394" w:rsidRPr="001E670E" w:rsidRDefault="00DC5394" w:rsidP="005364E4">
      <w:pPr>
        <w:pStyle w:val="Heading2"/>
      </w:pPr>
      <w:bookmarkStart w:id="39" w:name="_Toc133166593"/>
      <w:r>
        <w:rPr>
          <w:noProof/>
        </w:rPr>
        <mc:AlternateContent>
          <mc:Choice Requires="wpg">
            <w:drawing>
              <wp:anchor distT="0" distB="0" distL="114300" distR="114300" simplePos="0" relativeHeight="251658245" behindDoc="0" locked="0" layoutInCell="1" allowOverlap="1" wp14:anchorId="3FF7AA56" wp14:editId="1DDDEBB0">
                <wp:simplePos x="0" y="0"/>
                <wp:positionH relativeFrom="column">
                  <wp:posOffset>3683726</wp:posOffset>
                </wp:positionH>
                <wp:positionV relativeFrom="paragraph">
                  <wp:posOffset>-11884</wp:posOffset>
                </wp:positionV>
                <wp:extent cx="3233420" cy="2666365"/>
                <wp:effectExtent l="0" t="0" r="5080" b="635"/>
                <wp:wrapSquare wrapText="bothSides"/>
                <wp:docPr id="45" name="Group 45"/>
                <wp:cNvGraphicFramePr/>
                <a:graphic xmlns:a="http://schemas.openxmlformats.org/drawingml/2006/main">
                  <a:graphicData uri="http://schemas.microsoft.com/office/word/2010/wordprocessingGroup">
                    <wpg:wgp>
                      <wpg:cNvGrpSpPr/>
                      <wpg:grpSpPr>
                        <a:xfrm>
                          <a:off x="0" y="0"/>
                          <a:ext cx="3233206" cy="2666365"/>
                          <a:chOff x="0" y="0"/>
                          <a:chExt cx="3233250" cy="2666405"/>
                        </a:xfrm>
                      </wpg:grpSpPr>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6608" y="0"/>
                            <a:ext cx="3226642" cy="2419985"/>
                          </a:xfrm>
                          <a:prstGeom prst="rect">
                            <a:avLst/>
                          </a:prstGeom>
                        </pic:spPr>
                      </pic:pic>
                      <wps:wsp>
                        <wps:cNvPr id="44" name="Text Box 44"/>
                        <wps:cNvSpPr txBox="1"/>
                        <wps:spPr>
                          <a:xfrm>
                            <a:off x="0" y="2474635"/>
                            <a:ext cx="3227070" cy="191770"/>
                          </a:xfrm>
                          <a:prstGeom prst="rect">
                            <a:avLst/>
                          </a:prstGeom>
                          <a:solidFill>
                            <a:prstClr val="white"/>
                          </a:solidFill>
                          <a:ln>
                            <a:noFill/>
                          </a:ln>
                        </wps:spPr>
                        <wps:txbx>
                          <w:txbxContent>
                            <w:p w14:paraId="1F0F724C" w14:textId="71190B35" w:rsidR="00DC5394" w:rsidRPr="005E32A0" w:rsidRDefault="00DC5394" w:rsidP="003B245E">
                              <w:pPr>
                                <w:pStyle w:val="Caption"/>
                                <w:jc w:val="center"/>
                                <w:rPr>
                                  <w:sz w:val="22"/>
                                  <w:szCs w:val="22"/>
                                </w:rPr>
                              </w:pPr>
                              <w:bookmarkStart w:id="40" w:name="_Toc133166615"/>
                              <w:r>
                                <w:t xml:space="preserve">Abbildung </w:t>
                              </w:r>
                              <w:r w:rsidR="00177D62">
                                <w:fldChar w:fldCharType="begin"/>
                              </w:r>
                              <w:r w:rsidR="00177D62">
                                <w:instrText xml:space="preserve"> SEQ Abbildung \* ARABIC </w:instrText>
                              </w:r>
                              <w:r w:rsidR="00177D62">
                                <w:fldChar w:fldCharType="separate"/>
                              </w:r>
                              <w:r w:rsidR="00CD25E4">
                                <w:rPr>
                                  <w:noProof/>
                                </w:rPr>
                                <w:t>9</w:t>
                              </w:r>
                              <w:r w:rsidR="00177D62">
                                <w:rPr>
                                  <w:noProof/>
                                </w:rPr>
                                <w:fldChar w:fldCharType="end"/>
                              </w:r>
                              <w:r>
                                <w:t xml:space="preserve">: </w:t>
                              </w:r>
                              <w:r w:rsidRPr="00151F0B">
                                <w:t>Geschwindigkeit</w:t>
                              </w:r>
                              <w:r>
                                <w:t>s</w:t>
                              </w:r>
                              <w:r w:rsidRPr="00151F0B">
                                <w:t>gestaltung Würfel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F7AA56" id="Group 45" o:spid="_x0000_s1052" style="position:absolute;left:0;text-align:left;margin-left:290.05pt;margin-top:-.95pt;width:254.6pt;height:209.95pt;z-index:251658245;mso-position-horizontal-relative:text;mso-position-vertical-relative:text" coordsize="32332,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">
                <v:shape id="Picture 6" o:spid="_x0000_s1053" type="#_x0000_t75" style="position:absolute;left:66;width:32266;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">
                  <v:imagedata r:id="rId31" o:title=""/>
                </v:shape>
                <v:shape id="Text Box 44" o:spid="_x0000_s1054" type="#_x0000_t202" style="position:absolute;top:24746;width:32270;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1F0F724C" w14:textId="71190B35" w:rsidR="00DC5394" w:rsidRPr="005E32A0" w:rsidRDefault="00DC5394" w:rsidP="003B245E">
                        <w:pPr>
                          <w:pStyle w:val="Caption"/>
                          <w:jc w:val="center"/>
                          <w:rPr>
                            <w:sz w:val="22"/>
                            <w:szCs w:val="22"/>
                          </w:rPr>
                        </w:pPr>
                        <w:bookmarkStart w:id="41" w:name="_Toc133166615"/>
                        <w:r>
                          <w:t xml:space="preserve">Abbildung </w:t>
                        </w:r>
                        <w:r w:rsidR="00177D62">
                          <w:fldChar w:fldCharType="begin"/>
                        </w:r>
                        <w:r w:rsidR="00177D62">
                          <w:instrText xml:space="preserve"> SEQ Abbildung \* ARABIC </w:instrText>
                        </w:r>
                        <w:r w:rsidR="00177D62">
                          <w:fldChar w:fldCharType="separate"/>
                        </w:r>
                        <w:r w:rsidR="00CD25E4">
                          <w:rPr>
                            <w:noProof/>
                          </w:rPr>
                          <w:t>9</w:t>
                        </w:r>
                        <w:r w:rsidR="00177D62">
                          <w:rPr>
                            <w:noProof/>
                          </w:rPr>
                          <w:fldChar w:fldCharType="end"/>
                        </w:r>
                        <w:r>
                          <w:t xml:space="preserve">: </w:t>
                        </w:r>
                        <w:r w:rsidRPr="00151F0B">
                          <w:t>Geschwindigkeit</w:t>
                        </w:r>
                        <w:r>
                          <w:t>s</w:t>
                        </w:r>
                        <w:r w:rsidRPr="00151F0B">
                          <w:t>gestaltung Würfel 1</w:t>
                        </w:r>
                        <w:bookmarkEnd w:id="41"/>
                      </w:p>
                    </w:txbxContent>
                  </v:textbox>
                </v:shape>
                <w10:wrap type="square"/>
              </v:group>
            </w:pict>
          </mc:Fallback>
        </mc:AlternateContent>
      </w:r>
      <w:r>
        <w:t>Geschwindigkeitsgestaltung Würfel 1</w:t>
      </w:r>
      <w:bookmarkEnd w:id="39"/>
    </w:p>
    <w:p w14:paraId="7F4B7B0F" w14:textId="08D74ED4" w:rsidR="00DC5394" w:rsidRPr="00A000F1" w:rsidRDefault="00152C7D" w:rsidP="005364E4">
      <w:r w:rsidRPr="001811BD">
        <w:rPr>
          <w:noProof/>
        </w:rPr>
        <mc:AlternateContent>
          <mc:Choice Requires="wpg">
            <w:drawing>
              <wp:anchor distT="0" distB="0" distL="114300" distR="114300" simplePos="0" relativeHeight="251658247" behindDoc="1" locked="0" layoutInCell="1" allowOverlap="1" wp14:anchorId="2C51871B" wp14:editId="4783D4AD">
                <wp:simplePos x="0" y="0"/>
                <wp:positionH relativeFrom="column">
                  <wp:posOffset>3605530</wp:posOffset>
                </wp:positionH>
                <wp:positionV relativeFrom="paragraph">
                  <wp:posOffset>3401060</wp:posOffset>
                </wp:positionV>
                <wp:extent cx="3215005" cy="261683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3214073" cy="2616835"/>
                          <a:chOff x="154965" y="-748323"/>
                          <a:chExt cx="3214342" cy="2619460"/>
                        </a:xfrm>
                      </wpg:grpSpPr>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154965" y="-748323"/>
                            <a:ext cx="3213409" cy="2412272"/>
                          </a:xfrm>
                          <a:prstGeom prst="rect">
                            <a:avLst/>
                          </a:prstGeom>
                        </pic:spPr>
                      </pic:pic>
                      <wps:wsp>
                        <wps:cNvPr id="48" name="Text Box 48"/>
                        <wps:cNvSpPr txBox="1"/>
                        <wps:spPr>
                          <a:xfrm>
                            <a:off x="158664" y="1679742"/>
                            <a:ext cx="3210643" cy="191395"/>
                          </a:xfrm>
                          <a:prstGeom prst="rect">
                            <a:avLst/>
                          </a:prstGeom>
                          <a:solidFill>
                            <a:prstClr val="white"/>
                          </a:solidFill>
                          <a:ln>
                            <a:noFill/>
                          </a:ln>
                        </wps:spPr>
                        <wps:txbx>
                          <w:txbxContent>
                            <w:p w14:paraId="4B4482A8" w14:textId="0C977F29" w:rsidR="00DC5394" w:rsidRPr="00101595" w:rsidRDefault="00DC5394" w:rsidP="005A6395">
                              <w:pPr>
                                <w:pStyle w:val="Caption"/>
                                <w:jc w:val="center"/>
                                <w:rPr>
                                  <w:sz w:val="22"/>
                                  <w:szCs w:val="22"/>
                                </w:rPr>
                              </w:pPr>
                              <w:bookmarkStart w:id="42" w:name="_Toc133166616"/>
                              <w:r>
                                <w:t xml:space="preserve">Abbildung </w:t>
                              </w:r>
                              <w:r w:rsidR="00177D62">
                                <w:fldChar w:fldCharType="begin"/>
                              </w:r>
                              <w:r w:rsidR="00177D62">
                                <w:instrText xml:space="preserve"> SEQ Abbildung \* ARABIC </w:instrText>
                              </w:r>
                              <w:r w:rsidR="00177D62">
                                <w:fldChar w:fldCharType="separate"/>
                              </w:r>
                              <w:r w:rsidR="00CD25E4">
                                <w:rPr>
                                  <w:noProof/>
                                </w:rPr>
                                <w:t>10</w:t>
                              </w:r>
                              <w:r w:rsidR="00177D62">
                                <w:rPr>
                                  <w:noProof/>
                                </w:rPr>
                                <w:fldChar w:fldCharType="end"/>
                              </w:r>
                              <w:r>
                                <w:t>: Impuls Würfel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C51871B" id="Group 49" o:spid="_x0000_s1055" style="position:absolute;left:0;text-align:left;margin-left:283.9pt;margin-top:267.8pt;width:253.15pt;height:206.05pt;z-index:-251658233;mso-position-horizontal-relative:text;mso-position-vertical-relative:text" coordorigin="1549,-7483" coordsize="32143,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">
                <v:shape id="Picture 8" o:spid="_x0000_s1056" type="#_x0000_t75" style="position:absolute;left:1549;top:-7483;width:32134;height:2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">
                  <v:imagedata r:id="rId33" o:title=""/>
                </v:shape>
                <v:shape id="Text Box 48" o:spid="_x0000_s1057" type="#_x0000_t202" style="position:absolute;left:1586;top:16797;width:32107;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4B4482A8" w14:textId="0C977F29" w:rsidR="00DC5394" w:rsidRPr="00101595" w:rsidRDefault="00DC5394" w:rsidP="005A6395">
                        <w:pPr>
                          <w:pStyle w:val="Caption"/>
                          <w:jc w:val="center"/>
                          <w:rPr>
                            <w:sz w:val="22"/>
                            <w:szCs w:val="22"/>
                          </w:rPr>
                        </w:pPr>
                        <w:bookmarkStart w:id="43" w:name="_Toc133166616"/>
                        <w:r>
                          <w:t xml:space="preserve">Abbildung </w:t>
                        </w:r>
                        <w:r w:rsidR="00177D62">
                          <w:fldChar w:fldCharType="begin"/>
                        </w:r>
                        <w:r w:rsidR="00177D62">
                          <w:instrText xml:space="preserve"> SEQ Abbildung \* ARABIC </w:instrText>
                        </w:r>
                        <w:r w:rsidR="00177D62">
                          <w:fldChar w:fldCharType="separate"/>
                        </w:r>
                        <w:r w:rsidR="00CD25E4">
                          <w:rPr>
                            <w:noProof/>
                          </w:rPr>
                          <w:t>10</w:t>
                        </w:r>
                        <w:r w:rsidR="00177D62">
                          <w:rPr>
                            <w:noProof/>
                          </w:rPr>
                          <w:fldChar w:fldCharType="end"/>
                        </w:r>
                        <w:r>
                          <w:t>: Impuls Würfel 1</w:t>
                        </w:r>
                        <w:bookmarkEnd w:id="43"/>
                      </w:p>
                    </w:txbxContent>
                  </v:textbox>
                </v:shape>
                <w10:wrap type="square"/>
              </v:group>
            </w:pict>
          </mc:Fallback>
        </mc:AlternateContent>
      </w:r>
      <w:r w:rsidR="00DC5394" w:rsidRPr="00B8216C">
        <w:t xml:space="preserve">Würfel 1 wird </w:t>
      </w:r>
      <w:r w:rsidR="00310161">
        <w:t xml:space="preserve">sowohl </w:t>
      </w:r>
      <w:r w:rsidR="00DC5394" w:rsidRPr="00B8216C">
        <w:t xml:space="preserve">reibungsfrei </w:t>
      </w:r>
      <w:r w:rsidR="00310161">
        <w:t xml:space="preserve">als </w:t>
      </w:r>
      <w:r w:rsidR="00DC5394" w:rsidRPr="00B8216C">
        <w:t xml:space="preserve">konstant mit der Formel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x</m:t>
            </m:r>
            <m:r>
              <m:rPr>
                <m:sty m:val="bi"/>
              </m:rPr>
              <w:rPr>
                <w:rFonts w:ascii="Cambria Math" w:hAnsi="Cambria Math"/>
              </w:rPr>
              <m:t>0</m:t>
            </m:r>
          </m:sub>
        </m:sSub>
        <m:r>
          <m:rPr>
            <m:sty m:val="bi"/>
          </m:rPr>
          <w:rPr>
            <w:rFonts w:ascii="Cambria Math" w:hAnsi="Cambria Math"/>
          </w:rPr>
          <m:t xml:space="preserve"> * t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x</m:t>
            </m:r>
            <m:r>
              <m:rPr>
                <m:sty m:val="bi"/>
              </m:rPr>
              <w:rPr>
                <w:rFonts w:ascii="Cambria Math" w:hAnsi="Cambria Math"/>
              </w:rPr>
              <m:t>0</m:t>
            </m:r>
          </m:sub>
        </m:sSub>
      </m:oMath>
      <w:r w:rsidR="00DC5394" w:rsidRPr="00B8216C">
        <w:t xml:space="preserve"> beschleunigt und erreicht seine Zielgeschwindigkeit nach </w:t>
      </w:r>
      <w:r w:rsidR="00571E38">
        <w:t xml:space="preserve">ca. </w:t>
      </w:r>
      <w:r w:rsidR="00DC5394" w:rsidRPr="00B8216C">
        <w:t xml:space="preserve">drei Sekunden, was im Diagramm durch eine lineare Steigung gefolgt von einer horizontalen Linie ersichtlich ist. Nach kurzer Zeit, in der sich die Geschwindigkeit nicht ändert, trifft der Würfel 1 elastisch auf die Feder. Die Feder wird von der Energie des Würfels zusammengestaucht und bremst diesen </w:t>
      </w:r>
      <w:r w:rsidR="00802680">
        <w:t>ab</w:t>
      </w:r>
      <w:r w:rsidR="00DC5394" w:rsidRPr="00B8216C">
        <w:t xml:space="preserve">. Da das Experiment ideal ist, kommt auch der Energieerhaltungssatz zum Zuge. Entsprechend wird der Würfel mit der gleichen Energie zurückgedrückt und gleitet </w:t>
      </w:r>
      <w:proofErr w:type="spellStart"/>
      <w:r w:rsidR="00DC5394" w:rsidRPr="00B8216C">
        <w:t>anschliessend</w:t>
      </w:r>
      <w:proofErr w:type="spellEnd"/>
      <w:r w:rsidR="00DC5394" w:rsidRPr="00B8216C">
        <w:t xml:space="preserve"> reibungsfrei in die entgegengesetzte Richtung. </w:t>
      </w:r>
      <w:r w:rsidR="00BB0023">
        <w:t xml:space="preserve">Dies wird </w:t>
      </w:r>
      <w:r w:rsidR="00815227">
        <w:t>durch die negative Geschwindigkeit veranschaulicht.</w:t>
      </w:r>
      <w:r w:rsidR="00DC5394" w:rsidRPr="00B8216C">
        <w:t xml:space="preserve"> Nach der Beschleunigungsphase der Feder, welche zwischen Sekunde vier und circa </w:t>
      </w:r>
      <w:r w:rsidR="002F5B84">
        <w:t>sechs</w:t>
      </w:r>
      <w:r w:rsidR="00DC5394" w:rsidRPr="00B8216C">
        <w:t xml:space="preserve"> abgebildet ist, gleitet der Würfel so lange zurück, bis er mit Würfel 2 </w:t>
      </w:r>
      <w:proofErr w:type="spellStart"/>
      <w:r w:rsidR="00DC5394" w:rsidRPr="00B8216C">
        <w:t>inelastisch</w:t>
      </w:r>
      <w:proofErr w:type="spellEnd"/>
      <w:r w:rsidR="00DC5394" w:rsidRPr="00B8216C">
        <w:t xml:space="preserve"> kollidiert. Hierbei ist anzumerken, dass die Geschwindigkeit des Würfel 1 negativ wird, da dieser in jene Richtung gleitet, </w:t>
      </w:r>
      <w:r w:rsidR="008619C6">
        <w:t>von welcher er gekommen ist</w:t>
      </w:r>
      <w:r w:rsidR="00DC5394" w:rsidRPr="00B8216C">
        <w:t xml:space="preserve">. Die Kollision veranschaulicht die Geschwindigkeit mit dem positiven Ausschlag auf der Abszisse kurz vor Sekunde acht. Die Geschwindigkeit wird halbiert, da sich das Gewicht verdoppelt. Das Verhalten korrespondiert mit der Formel der Kraft </w:t>
      </w:r>
      <m:oMath>
        <m:r>
          <m:rPr>
            <m:sty m:val="bi"/>
          </m:rPr>
          <w:rPr>
            <w:rFonts w:ascii="Cambria Math" w:hAnsi="Cambria Math"/>
          </w:rPr>
          <m:t>F=m*a</m:t>
        </m:r>
      </m:oMath>
      <w:r w:rsidR="00DC5394" w:rsidRPr="00B8216C">
        <w:t>.</w:t>
      </w:r>
    </w:p>
    <w:p w14:paraId="0DBCDF85" w14:textId="557EA6A8" w:rsidR="00DC5394" w:rsidRDefault="00DC5394" w:rsidP="005364E4">
      <w:pPr>
        <w:pStyle w:val="Heading2"/>
      </w:pPr>
      <w:bookmarkStart w:id="44" w:name="_Toc133166594"/>
      <w:r>
        <w:t>Impuls Würfel 1</w:t>
      </w:r>
      <w:bookmarkEnd w:id="44"/>
    </w:p>
    <w:p w14:paraId="21D7A88A" w14:textId="29DCCBED" w:rsidR="00DC5394" w:rsidRPr="00B8216C" w:rsidRDefault="00DC5394" w:rsidP="005364E4">
      <w:pPr>
        <w:rPr>
          <w:rFonts w:eastAsiaTheme="minorEastAsia"/>
        </w:rPr>
      </w:pPr>
      <w:r w:rsidRPr="00B8216C">
        <w:t xml:space="preserve">Der Impuls ist eine </w:t>
      </w:r>
      <w:r w:rsidR="00322EA0">
        <w:t>Zusammenstellung</w:t>
      </w:r>
      <w:r w:rsidRPr="00B8216C">
        <w:t xml:space="preserve"> von </w:t>
      </w:r>
      <m:oMath>
        <m:r>
          <m:rPr>
            <m:sty m:val="bi"/>
          </m:rPr>
          <w:rPr>
            <w:rFonts w:ascii="Cambria Math" w:hAnsi="Cambria Math"/>
          </w:rPr>
          <m:t>m*v</m:t>
        </m:r>
      </m:oMath>
      <w:r w:rsidRPr="00B8216C">
        <w:rPr>
          <w:rFonts w:eastAsiaTheme="minorEastAsia"/>
        </w:rPr>
        <w:t xml:space="preserve"> und daher besitzt er die gleiche Erklärung wie die </w:t>
      </w:r>
      <w:r w:rsidRPr="00B8216C">
        <w:t>Geschwindigkeitsgestaltung desselben Würfels. In diesem Experiment wird Würfel 1 bis maximal 2</w:t>
      </w:r>
      <w:r w:rsidR="0065351C">
        <w:t xml:space="preserve"> </w:t>
      </w:r>
      <w:r w:rsidRPr="00B8216C">
        <w:t>m/s beschleunigt und hat eine Masse von 2</w:t>
      </w:r>
      <w:r w:rsidR="0065351C">
        <w:t xml:space="preserve"> </w:t>
      </w:r>
      <w:r w:rsidRPr="00B8216C">
        <w:t>kg, daher ist</w:t>
      </w:r>
      <w:r w:rsidR="00054DBF">
        <w:t xml:space="preserve"> auch</w:t>
      </w:r>
      <w:r w:rsidRPr="00B8216C">
        <w:t xml:space="preserve"> die </w:t>
      </w:r>
      <w:r w:rsidR="003B5D48">
        <w:t>Ordinate</w:t>
      </w:r>
      <w:r w:rsidRPr="00B8216C">
        <w:t xml:space="preserve"> doppelt </w:t>
      </w:r>
      <w:r w:rsidRPr="00B46ED3">
        <w:t xml:space="preserve">so </w:t>
      </w:r>
      <w:proofErr w:type="spellStart"/>
      <w:r w:rsidRPr="00B46ED3">
        <w:t>gross</w:t>
      </w:r>
      <w:proofErr w:type="spellEnd"/>
      <w:r w:rsidR="00B46ED3">
        <w:t>.</w:t>
      </w:r>
    </w:p>
    <w:p w14:paraId="69698AF3" w14:textId="77777777" w:rsidR="00DC5394" w:rsidRPr="00B8216C" w:rsidRDefault="00DC5394" w:rsidP="005364E4"/>
    <w:p w14:paraId="11047DCC" w14:textId="77777777" w:rsidR="00DC5394" w:rsidRPr="00B8216C" w:rsidRDefault="00DC5394" w:rsidP="005364E4"/>
    <w:p w14:paraId="40B8BF96" w14:textId="77777777" w:rsidR="003B245E" w:rsidRPr="00B8216C" w:rsidRDefault="003B245E" w:rsidP="005364E4"/>
    <w:p w14:paraId="745AB5B3" w14:textId="77777777" w:rsidR="00DC5394" w:rsidRDefault="00DC5394" w:rsidP="005364E4">
      <w:pPr>
        <w:pStyle w:val="Heading2"/>
      </w:pPr>
      <w:bookmarkStart w:id="45" w:name="_Toc133166595"/>
      <w:r>
        <w:t>Weg Würfel 1</w:t>
      </w:r>
      <w:bookmarkEnd w:id="45"/>
    </w:p>
    <w:p w14:paraId="1B817673" w14:textId="4B2F4EC9" w:rsidR="00F403C3" w:rsidRPr="00B8216C" w:rsidRDefault="00DC5394" w:rsidP="005364E4">
      <w:pPr>
        <w:rPr>
          <w:rFonts w:eastAsiaTheme="minorEastAsia"/>
        </w:rPr>
      </w:pPr>
      <w:r w:rsidRPr="001811BD">
        <w:rPr>
          <w:noProof/>
        </w:rPr>
        <mc:AlternateContent>
          <mc:Choice Requires="wpg">
            <w:drawing>
              <wp:anchor distT="0" distB="0" distL="114300" distR="114300" simplePos="0" relativeHeight="251658242" behindDoc="0" locked="0" layoutInCell="1" allowOverlap="1" wp14:anchorId="25CA1AF0" wp14:editId="2781D3A0">
                <wp:simplePos x="0" y="0"/>
                <wp:positionH relativeFrom="column">
                  <wp:posOffset>3610761</wp:posOffset>
                </wp:positionH>
                <wp:positionV relativeFrom="paragraph">
                  <wp:posOffset>250873</wp:posOffset>
                </wp:positionV>
                <wp:extent cx="3215640" cy="2646680"/>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3215640" cy="2646680"/>
                          <a:chOff x="0" y="0"/>
                          <a:chExt cx="3215640" cy="2647284"/>
                        </a:xfrm>
                      </wpg:grpSpPr>
                      <pic:pic xmlns:pic="http://schemas.openxmlformats.org/drawingml/2006/picture">
                        <pic:nvPicPr>
                          <pic:cNvPr id="7" name="Picture 7"/>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367" y="0"/>
                            <a:ext cx="3214906" cy="2411730"/>
                          </a:xfrm>
                          <a:prstGeom prst="rect">
                            <a:avLst/>
                          </a:prstGeom>
                        </pic:spPr>
                      </pic:pic>
                      <wps:wsp>
                        <wps:cNvPr id="46" name="Text Box 46"/>
                        <wps:cNvSpPr txBox="1"/>
                        <wps:spPr>
                          <a:xfrm>
                            <a:off x="0" y="2467610"/>
                            <a:ext cx="3215640" cy="179674"/>
                          </a:xfrm>
                          <a:prstGeom prst="rect">
                            <a:avLst/>
                          </a:prstGeom>
                          <a:solidFill>
                            <a:prstClr val="white"/>
                          </a:solidFill>
                          <a:ln>
                            <a:noFill/>
                          </a:ln>
                        </wps:spPr>
                        <wps:txbx>
                          <w:txbxContent>
                            <w:p w14:paraId="5F2033AE" w14:textId="1500FDB2" w:rsidR="00DC5394" w:rsidRPr="003930E3" w:rsidRDefault="00DC5394" w:rsidP="006C13A2">
                              <w:pPr>
                                <w:pStyle w:val="Caption"/>
                                <w:jc w:val="center"/>
                                <w:rPr>
                                  <w:sz w:val="22"/>
                                  <w:szCs w:val="22"/>
                                </w:rPr>
                              </w:pPr>
                              <w:bookmarkStart w:id="46" w:name="_Toc133166617"/>
                              <w:r>
                                <w:t xml:space="preserve">Abbildung </w:t>
                              </w:r>
                              <w:r w:rsidR="00177D62">
                                <w:fldChar w:fldCharType="begin"/>
                              </w:r>
                              <w:r w:rsidR="00177D62">
                                <w:instrText xml:space="preserve"> SEQ Abbildung \* ARABIC </w:instrText>
                              </w:r>
                              <w:r w:rsidR="00177D62">
                                <w:fldChar w:fldCharType="separate"/>
                              </w:r>
                              <w:r w:rsidR="00CD25E4">
                                <w:rPr>
                                  <w:noProof/>
                                </w:rPr>
                                <w:t>11</w:t>
                              </w:r>
                              <w:r w:rsidR="00177D62">
                                <w:rPr>
                                  <w:noProof/>
                                </w:rPr>
                                <w:fldChar w:fldCharType="end"/>
                              </w:r>
                              <w:r>
                                <w:t>: Weg Würfel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5CA1AF0" id="Group 47" o:spid="_x0000_s1058" style="position:absolute;left:0;text-align:left;margin-left:284.3pt;margin-top:19.75pt;width:253.2pt;height:208.4pt;z-index:251658242;mso-position-horizontal-relative:text;mso-position-vertical-relative:text" coordsize="32156,26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">
                <v:shape id="Picture 7" o:spid="_x0000_s1059" type="#_x0000_t75" style="position:absolute;left:3;width:32149;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">
                  <v:imagedata r:id="rId35" o:title=""/>
                </v:shape>
                <v:shape id="Text Box 46" o:spid="_x0000_s1060" type="#_x0000_t202" style="position:absolute;top:24676;width:32156;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5F2033AE" w14:textId="1500FDB2" w:rsidR="00DC5394" w:rsidRPr="003930E3" w:rsidRDefault="00DC5394" w:rsidP="006C13A2">
                        <w:pPr>
                          <w:pStyle w:val="Caption"/>
                          <w:jc w:val="center"/>
                          <w:rPr>
                            <w:sz w:val="22"/>
                            <w:szCs w:val="22"/>
                          </w:rPr>
                        </w:pPr>
                        <w:bookmarkStart w:id="47" w:name="_Toc133166617"/>
                        <w:r>
                          <w:t xml:space="preserve">Abbildung </w:t>
                        </w:r>
                        <w:r w:rsidR="00177D62">
                          <w:fldChar w:fldCharType="begin"/>
                        </w:r>
                        <w:r w:rsidR="00177D62">
                          <w:instrText xml:space="preserve"> SEQ Abbildung \* ARABIC </w:instrText>
                        </w:r>
                        <w:r w:rsidR="00177D62">
                          <w:fldChar w:fldCharType="separate"/>
                        </w:r>
                        <w:r w:rsidR="00CD25E4">
                          <w:rPr>
                            <w:noProof/>
                          </w:rPr>
                          <w:t>11</w:t>
                        </w:r>
                        <w:r w:rsidR="00177D62">
                          <w:rPr>
                            <w:noProof/>
                          </w:rPr>
                          <w:fldChar w:fldCharType="end"/>
                        </w:r>
                        <w:r>
                          <w:t>: Weg Würfel 1</w:t>
                        </w:r>
                        <w:bookmarkEnd w:id="47"/>
                      </w:p>
                    </w:txbxContent>
                  </v:textbox>
                </v:shape>
                <w10:wrap type="square"/>
              </v:group>
            </w:pict>
          </mc:Fallback>
        </mc:AlternateContent>
      </w:r>
      <w:r w:rsidRPr="00B8216C">
        <w:t xml:space="preserve">Die Steigung bis kurz nach Sekunde 4, welcher von einer quadratischen Steigung angehaucht ist, wird durch die </w:t>
      </w:r>
      <w:r w:rsidR="00271259">
        <w:t>Geschwindigkeit</w:t>
      </w:r>
      <w:r w:rsidRPr="00B8216C">
        <w:t xml:space="preserve"> beeinflusst, welche auf der physikalischen </w:t>
      </w:r>
      <w:r w:rsidRPr="00271259">
        <w:t xml:space="preserve">Formel </w:t>
      </w:r>
      <m:oMath>
        <m:r>
          <m:rPr>
            <m:sty m:val="bi"/>
          </m:rPr>
          <w:rPr>
            <w:rFonts w:ascii="Cambria Math" w:hAnsi="Cambria Math"/>
          </w:rPr>
          <m:t>s=v*t</m:t>
        </m:r>
      </m:oMath>
      <w:r w:rsidRPr="00B8216C">
        <w:rPr>
          <w:rFonts w:eastAsiaTheme="minorEastAsia"/>
        </w:rPr>
        <w:t xml:space="preserve"> beruht. Die Funktion wechselt von konvex zu konkav, da der Würfel von der Feder beeinflusst wird. Nachdem die Feder die aufgenommene Energie verlustfrei an Würfel 1 zurückgegeben hat, behält dieser die Geschwindigkeit konstant. In der Grafik wird dieser Vorgang kurz vor Sekunde fünf bis circa Sekunde </w:t>
      </w:r>
      <w:r w:rsidR="00DC61E7">
        <w:rPr>
          <w:rFonts w:eastAsiaTheme="minorEastAsia"/>
        </w:rPr>
        <w:t>6</w:t>
      </w:r>
      <w:r w:rsidRPr="00B8216C">
        <w:rPr>
          <w:rFonts w:eastAsiaTheme="minorEastAsia"/>
        </w:rPr>
        <w:t xml:space="preserve"> festgehalten. Die Änderung der Steigung der Gerade </w:t>
      </w:r>
      <w:r w:rsidR="00E7205D">
        <w:rPr>
          <w:rFonts w:eastAsiaTheme="minorEastAsia"/>
        </w:rPr>
        <w:t xml:space="preserve">kurz nach </w:t>
      </w:r>
      <w:r w:rsidRPr="00B8216C">
        <w:rPr>
          <w:rFonts w:eastAsiaTheme="minorEastAsia"/>
        </w:rPr>
        <w:t xml:space="preserve">Sekunde </w:t>
      </w:r>
      <w:r w:rsidR="00FE2BD9">
        <w:rPr>
          <w:rFonts w:eastAsiaTheme="minorEastAsia"/>
        </w:rPr>
        <w:t>8</w:t>
      </w:r>
      <w:r w:rsidRPr="00B8216C">
        <w:rPr>
          <w:rFonts w:eastAsiaTheme="minorEastAsia"/>
        </w:rPr>
        <w:t xml:space="preserve"> folgt aus der Kollision mit Würfel 2.</w:t>
      </w:r>
    </w:p>
    <w:p w14:paraId="1FD4AA06" w14:textId="397EFDB3" w:rsidR="00F403C3" w:rsidRPr="00B8216C" w:rsidRDefault="00F403C3" w:rsidP="005364E4">
      <w:r w:rsidRPr="00B8216C">
        <w:br w:type="page"/>
      </w:r>
    </w:p>
    <w:p w14:paraId="2F1ED3E8" w14:textId="6D497C69" w:rsidR="00B5631B" w:rsidRPr="001E670E" w:rsidRDefault="00867903" w:rsidP="005364E4">
      <w:pPr>
        <w:pStyle w:val="Heading2"/>
      </w:pPr>
      <w:bookmarkStart w:id="48" w:name="_Toc133166596"/>
      <w:r w:rsidRPr="001811BD">
        <w:rPr>
          <w:noProof/>
        </w:rPr>
        <mc:AlternateContent>
          <mc:Choice Requires="wpg">
            <w:drawing>
              <wp:anchor distT="0" distB="0" distL="114300" distR="114300" simplePos="0" relativeHeight="251658248" behindDoc="0" locked="0" layoutInCell="1" allowOverlap="1" wp14:anchorId="6D068BC1" wp14:editId="3081FAB2">
                <wp:simplePos x="0" y="0"/>
                <wp:positionH relativeFrom="column">
                  <wp:posOffset>3690243</wp:posOffset>
                </wp:positionH>
                <wp:positionV relativeFrom="paragraph">
                  <wp:posOffset>454</wp:posOffset>
                </wp:positionV>
                <wp:extent cx="3233420" cy="2666365"/>
                <wp:effectExtent l="0" t="0" r="5080" b="635"/>
                <wp:wrapSquare wrapText="bothSides"/>
                <wp:docPr id="55" name="Group 55"/>
                <wp:cNvGraphicFramePr/>
                <a:graphic xmlns:a="http://schemas.openxmlformats.org/drawingml/2006/main">
                  <a:graphicData uri="http://schemas.microsoft.com/office/word/2010/wordprocessingGroup">
                    <wpg:wgp>
                      <wpg:cNvGrpSpPr/>
                      <wpg:grpSpPr>
                        <a:xfrm>
                          <a:off x="0" y="0"/>
                          <a:ext cx="3233313" cy="2666365"/>
                          <a:chOff x="0" y="0"/>
                          <a:chExt cx="3233141" cy="2666405"/>
                        </a:xfrm>
                      </wpg:grpSpPr>
                      <pic:pic xmlns:pic="http://schemas.openxmlformats.org/drawingml/2006/picture">
                        <pic:nvPicPr>
                          <pic:cNvPr id="56" name="Picture 56"/>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6715" y="0"/>
                            <a:ext cx="3226426" cy="2419985"/>
                          </a:xfrm>
                          <a:prstGeom prst="rect">
                            <a:avLst/>
                          </a:prstGeom>
                        </pic:spPr>
                      </pic:pic>
                      <wps:wsp>
                        <wps:cNvPr id="57" name="Text Box 57"/>
                        <wps:cNvSpPr txBox="1"/>
                        <wps:spPr>
                          <a:xfrm>
                            <a:off x="0" y="2474635"/>
                            <a:ext cx="3227070" cy="191770"/>
                          </a:xfrm>
                          <a:prstGeom prst="rect">
                            <a:avLst/>
                          </a:prstGeom>
                          <a:solidFill>
                            <a:prstClr val="white"/>
                          </a:solidFill>
                          <a:ln>
                            <a:noFill/>
                          </a:ln>
                        </wps:spPr>
                        <wps:txbx>
                          <w:txbxContent>
                            <w:p w14:paraId="6B5C6D18" w14:textId="1B6487AA" w:rsidR="00B5631B" w:rsidRPr="005E32A0" w:rsidRDefault="00B5631B" w:rsidP="0018042A">
                              <w:pPr>
                                <w:pStyle w:val="Caption"/>
                                <w:jc w:val="center"/>
                                <w:rPr>
                                  <w:sz w:val="22"/>
                                  <w:szCs w:val="22"/>
                                </w:rPr>
                              </w:pPr>
                              <w:bookmarkStart w:id="49" w:name="_Toc133166618"/>
                              <w:r>
                                <w:t xml:space="preserve">Abbildung </w:t>
                              </w:r>
                              <w:r w:rsidR="00177D62">
                                <w:fldChar w:fldCharType="begin"/>
                              </w:r>
                              <w:r w:rsidR="00177D62">
                                <w:instrText xml:space="preserve"> SEQ Abbildung \* ARABIC </w:instrText>
                              </w:r>
                              <w:r w:rsidR="00177D62">
                                <w:fldChar w:fldCharType="separate"/>
                              </w:r>
                              <w:r w:rsidR="00CD25E4">
                                <w:rPr>
                                  <w:noProof/>
                                </w:rPr>
                                <w:t>12</w:t>
                              </w:r>
                              <w:r w:rsidR="00177D62">
                                <w:rPr>
                                  <w:noProof/>
                                </w:rPr>
                                <w:fldChar w:fldCharType="end"/>
                              </w:r>
                              <w:r>
                                <w:t xml:space="preserve">: </w:t>
                              </w:r>
                              <w:r w:rsidRPr="00151F0B">
                                <w:t>Geschwindigkeit</w:t>
                              </w:r>
                              <w:r>
                                <w:t>s</w:t>
                              </w:r>
                              <w:r w:rsidRPr="00151F0B">
                                <w:t xml:space="preserve">gestaltung Würfel </w:t>
                              </w:r>
                              <w:r w:rsidR="00DD722C">
                                <w:t>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D068BC1" id="Group 55" o:spid="_x0000_s1061" style="position:absolute;left:0;text-align:left;margin-left:290.55pt;margin-top:.05pt;width:254.6pt;height:209.95pt;z-index:251658248;mso-position-horizontal-relative:text;mso-position-vertical-relative:text;mso-width-relative:margin" coordsize="32331,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">
                <v:shape id="Picture 56" o:spid="_x0000_s1062" type="#_x0000_t75" style="position:absolute;left:67;width:32264;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">
                  <v:imagedata r:id="rId37" o:title=""/>
                </v:shape>
                <v:shape id="Text Box 57" o:spid="_x0000_s1063" type="#_x0000_t202" style="position:absolute;top:24746;width:32270;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B5C6D18" w14:textId="1B6487AA" w:rsidR="00B5631B" w:rsidRPr="005E32A0" w:rsidRDefault="00B5631B" w:rsidP="0018042A">
                        <w:pPr>
                          <w:pStyle w:val="Caption"/>
                          <w:jc w:val="center"/>
                          <w:rPr>
                            <w:sz w:val="22"/>
                            <w:szCs w:val="22"/>
                          </w:rPr>
                        </w:pPr>
                        <w:bookmarkStart w:id="50" w:name="_Toc133166618"/>
                        <w:r>
                          <w:t xml:space="preserve">Abbildung </w:t>
                        </w:r>
                        <w:r w:rsidR="00177D62">
                          <w:fldChar w:fldCharType="begin"/>
                        </w:r>
                        <w:r w:rsidR="00177D62">
                          <w:instrText xml:space="preserve"> SEQ Abbildung \* ARABIC </w:instrText>
                        </w:r>
                        <w:r w:rsidR="00177D62">
                          <w:fldChar w:fldCharType="separate"/>
                        </w:r>
                        <w:r w:rsidR="00CD25E4">
                          <w:rPr>
                            <w:noProof/>
                          </w:rPr>
                          <w:t>12</w:t>
                        </w:r>
                        <w:r w:rsidR="00177D62">
                          <w:rPr>
                            <w:noProof/>
                          </w:rPr>
                          <w:fldChar w:fldCharType="end"/>
                        </w:r>
                        <w:r>
                          <w:t xml:space="preserve">: </w:t>
                        </w:r>
                        <w:r w:rsidRPr="00151F0B">
                          <w:t>Geschwindigkeit</w:t>
                        </w:r>
                        <w:r>
                          <w:t>s</w:t>
                        </w:r>
                        <w:r w:rsidRPr="00151F0B">
                          <w:t xml:space="preserve">gestaltung Würfel </w:t>
                        </w:r>
                        <w:r w:rsidR="00DD722C">
                          <w:t>2</w:t>
                        </w:r>
                        <w:bookmarkEnd w:id="50"/>
                      </w:p>
                    </w:txbxContent>
                  </v:textbox>
                </v:shape>
                <w10:wrap type="square"/>
              </v:group>
            </w:pict>
          </mc:Fallback>
        </mc:AlternateContent>
      </w:r>
      <w:r w:rsidR="00B5631B">
        <w:t xml:space="preserve">Geschwindigkeitsgestaltung Würfel </w:t>
      </w:r>
      <w:r w:rsidR="00DA7270">
        <w:t>2</w:t>
      </w:r>
      <w:bookmarkEnd w:id="48"/>
    </w:p>
    <w:p w14:paraId="4CB42F3E" w14:textId="581833EC" w:rsidR="00B5631B" w:rsidRPr="00B8216C" w:rsidRDefault="00D32AF0" w:rsidP="005364E4">
      <w:r w:rsidRPr="00B8216C">
        <w:t xml:space="preserve">Würfel 2 </w:t>
      </w:r>
      <w:r w:rsidR="00A6399E" w:rsidRPr="00B8216C">
        <w:t xml:space="preserve">hat selbst keinen Antrieb, was zu einer Ruhelage </w:t>
      </w:r>
      <w:r w:rsidR="00BF7386" w:rsidRPr="00B8216C">
        <w:t xml:space="preserve">bis zu circa Sekunde sieben </w:t>
      </w:r>
      <w:r w:rsidR="00A6399E" w:rsidRPr="00B8216C">
        <w:t>führt</w:t>
      </w:r>
      <w:r w:rsidR="00091974" w:rsidRPr="00B8216C">
        <w:t>. Da schon Würfel 1 sich reibungsfrei rückwärts bewegt, reflektiert das auf Würfel 2</w:t>
      </w:r>
      <w:r w:rsidR="002259ED" w:rsidRPr="00B8216C">
        <w:t xml:space="preserve"> und demzufolge </w:t>
      </w:r>
      <w:r w:rsidR="008E08BD" w:rsidRPr="00B8216C">
        <w:t xml:space="preserve">ist dessen Geschwindigkeit auch negativ. </w:t>
      </w:r>
      <w:r w:rsidR="004D05E6" w:rsidRPr="00B8216C">
        <w:t>Es sieht so aus, als würde d</w:t>
      </w:r>
      <w:r w:rsidR="000E514C" w:rsidRPr="00B8216C">
        <w:t xml:space="preserve">ie Geschwindigkeit ruckartig </w:t>
      </w:r>
      <w:r w:rsidR="001C65BD" w:rsidRPr="00B8216C">
        <w:t>auf knapp 1</w:t>
      </w:r>
      <w:r w:rsidR="008647A1">
        <w:t xml:space="preserve"> </w:t>
      </w:r>
      <w:r w:rsidR="001C65BD" w:rsidRPr="00B8216C">
        <w:t xml:space="preserve">m/s </w:t>
      </w:r>
      <w:r w:rsidR="00492349" w:rsidRPr="00B8216C">
        <w:t>gesetzt. In Tat</w:t>
      </w:r>
      <w:r w:rsidR="008647A1">
        <w:t>sache</w:t>
      </w:r>
      <w:r w:rsidR="00492349" w:rsidRPr="00B8216C">
        <w:t xml:space="preserve"> ist dies eine lineare</w:t>
      </w:r>
      <w:r w:rsidR="00DF52FE" w:rsidRPr="00B8216C">
        <w:t xml:space="preserve"> Funktion mit </w:t>
      </w:r>
      <w:r w:rsidR="00FD0CDD" w:rsidRPr="00B8216C">
        <w:t>sehr leichter Steigung. In der Grafik</w:t>
      </w:r>
      <w:r w:rsidR="00AE266C" w:rsidRPr="00B8216C">
        <w:t xml:space="preserve"> </w:t>
      </w:r>
      <w:r w:rsidR="00F44CB4" w:rsidRPr="00B8216C">
        <w:t>geht</w:t>
      </w:r>
      <w:r w:rsidR="009C3618" w:rsidRPr="00B8216C">
        <w:t xml:space="preserve"> dieses Detail</w:t>
      </w:r>
      <w:r w:rsidR="00F44CB4" w:rsidRPr="00B8216C">
        <w:t xml:space="preserve"> zugrunde, da die Skalierung zu grob für solch einen </w:t>
      </w:r>
      <w:r w:rsidR="003F01D6" w:rsidRPr="00B8216C">
        <w:t>Detaillierungs</w:t>
      </w:r>
      <w:r w:rsidR="00F44CB4" w:rsidRPr="00B8216C">
        <w:t>grad ist.</w:t>
      </w:r>
    </w:p>
    <w:p w14:paraId="42B435A3" w14:textId="77777777" w:rsidR="001D16EC" w:rsidRPr="00B8216C" w:rsidRDefault="001D16EC" w:rsidP="005364E4"/>
    <w:p w14:paraId="2BC9D88D" w14:textId="77777777" w:rsidR="0018042A" w:rsidRPr="00B8216C" w:rsidRDefault="0018042A" w:rsidP="005364E4"/>
    <w:p w14:paraId="76D08699" w14:textId="77777777" w:rsidR="001D16EC" w:rsidRPr="00B8216C" w:rsidRDefault="001D16EC" w:rsidP="005364E4"/>
    <w:p w14:paraId="0B36ED25" w14:textId="663E3C27" w:rsidR="00B5631B" w:rsidRPr="00B8216C" w:rsidRDefault="004203C3" w:rsidP="005364E4">
      <w:r w:rsidRPr="001811BD">
        <w:rPr>
          <w:noProof/>
        </w:rPr>
        <mc:AlternateContent>
          <mc:Choice Requires="wpg">
            <w:drawing>
              <wp:anchor distT="0" distB="0" distL="114300" distR="114300" simplePos="0" relativeHeight="251658249" behindDoc="1" locked="0" layoutInCell="1" allowOverlap="1" wp14:anchorId="566890CF" wp14:editId="3064DA78">
                <wp:simplePos x="0" y="0"/>
                <wp:positionH relativeFrom="column">
                  <wp:posOffset>3715385</wp:posOffset>
                </wp:positionH>
                <wp:positionV relativeFrom="paragraph">
                  <wp:posOffset>278130</wp:posOffset>
                </wp:positionV>
                <wp:extent cx="3214370" cy="2640965"/>
                <wp:effectExtent l="0" t="0" r="0" b="635"/>
                <wp:wrapSquare wrapText="bothSides"/>
                <wp:docPr id="58" name="Group 58"/>
                <wp:cNvGraphicFramePr/>
                <a:graphic xmlns:a="http://schemas.openxmlformats.org/drawingml/2006/main">
                  <a:graphicData uri="http://schemas.microsoft.com/office/word/2010/wordprocessingGroup">
                    <wpg:wgp>
                      <wpg:cNvGrpSpPr/>
                      <wpg:grpSpPr>
                        <a:xfrm>
                          <a:off x="0" y="0"/>
                          <a:ext cx="3214336" cy="2640965"/>
                          <a:chOff x="153605" y="-748530"/>
                          <a:chExt cx="3216129" cy="2643085"/>
                        </a:xfrm>
                      </wpg:grpSpPr>
                      <pic:pic xmlns:pic="http://schemas.openxmlformats.org/drawingml/2006/picture">
                        <pic:nvPicPr>
                          <pic:cNvPr id="59" name="Picture 59"/>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53605" y="-748530"/>
                            <a:ext cx="3216129" cy="2412687"/>
                          </a:xfrm>
                          <a:prstGeom prst="rect">
                            <a:avLst/>
                          </a:prstGeom>
                        </pic:spPr>
                      </pic:pic>
                      <wps:wsp>
                        <wps:cNvPr id="60" name="Text Box 60"/>
                        <wps:cNvSpPr txBox="1"/>
                        <wps:spPr>
                          <a:xfrm>
                            <a:off x="153697" y="1703160"/>
                            <a:ext cx="3209342" cy="191395"/>
                          </a:xfrm>
                          <a:prstGeom prst="rect">
                            <a:avLst/>
                          </a:prstGeom>
                          <a:solidFill>
                            <a:prstClr val="white"/>
                          </a:solidFill>
                          <a:ln>
                            <a:noFill/>
                          </a:ln>
                        </wps:spPr>
                        <wps:txbx>
                          <w:txbxContent>
                            <w:p w14:paraId="53D212AD" w14:textId="0E9C64EC" w:rsidR="00B5631B" w:rsidRPr="00101595" w:rsidRDefault="00B5631B" w:rsidP="0018042A">
                              <w:pPr>
                                <w:pStyle w:val="Caption"/>
                                <w:jc w:val="center"/>
                                <w:rPr>
                                  <w:sz w:val="22"/>
                                  <w:szCs w:val="22"/>
                                </w:rPr>
                              </w:pPr>
                              <w:bookmarkStart w:id="51" w:name="_Toc133166619"/>
                              <w:r>
                                <w:t xml:space="preserve">Abbildung </w:t>
                              </w:r>
                              <w:r w:rsidR="00177D62">
                                <w:fldChar w:fldCharType="begin"/>
                              </w:r>
                              <w:r w:rsidR="00177D62">
                                <w:instrText xml:space="preserve"> SEQ Abbildung \* ARABIC </w:instrText>
                              </w:r>
                              <w:r w:rsidR="00177D62">
                                <w:fldChar w:fldCharType="separate"/>
                              </w:r>
                              <w:r w:rsidR="00CD25E4">
                                <w:rPr>
                                  <w:noProof/>
                                </w:rPr>
                                <w:t>13</w:t>
                              </w:r>
                              <w:r w:rsidR="00177D62">
                                <w:rPr>
                                  <w:noProof/>
                                </w:rPr>
                                <w:fldChar w:fldCharType="end"/>
                              </w:r>
                              <w:r>
                                <w:t xml:space="preserve">: Impuls Würfel </w:t>
                              </w:r>
                              <w:r w:rsidR="00DD722C">
                                <w:t>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6890CF" id="Group 58" o:spid="_x0000_s1064" style="position:absolute;left:0;text-align:left;margin-left:292.55pt;margin-top:21.9pt;width:253.1pt;height:207.95pt;z-index:-251658231;mso-position-horizontal-relative:text;mso-position-vertical-relative:text" coordorigin="1536,-7485" coordsize="32161,26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">
                <v:shape id="Picture 59" o:spid="_x0000_s1065" type="#_x0000_t75" style="position:absolute;left:1536;top:-7485;width:32161;height:2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">
                  <v:imagedata r:id="rId39" o:title=""/>
                </v:shape>
                <v:shape id="Text Box 60" o:spid="_x0000_s1066" type="#_x0000_t202" style="position:absolute;left:1536;top:17031;width:32094;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53D212AD" w14:textId="0E9C64EC" w:rsidR="00B5631B" w:rsidRPr="00101595" w:rsidRDefault="00B5631B" w:rsidP="0018042A">
                        <w:pPr>
                          <w:pStyle w:val="Caption"/>
                          <w:jc w:val="center"/>
                          <w:rPr>
                            <w:sz w:val="22"/>
                            <w:szCs w:val="22"/>
                          </w:rPr>
                        </w:pPr>
                        <w:bookmarkStart w:id="52" w:name="_Toc133166619"/>
                        <w:r>
                          <w:t xml:space="preserve">Abbildung </w:t>
                        </w:r>
                        <w:r w:rsidR="00177D62">
                          <w:fldChar w:fldCharType="begin"/>
                        </w:r>
                        <w:r w:rsidR="00177D62">
                          <w:instrText xml:space="preserve"> SEQ Abbildung \* ARABIC </w:instrText>
                        </w:r>
                        <w:r w:rsidR="00177D62">
                          <w:fldChar w:fldCharType="separate"/>
                        </w:r>
                        <w:r w:rsidR="00CD25E4">
                          <w:rPr>
                            <w:noProof/>
                          </w:rPr>
                          <w:t>13</w:t>
                        </w:r>
                        <w:r w:rsidR="00177D62">
                          <w:rPr>
                            <w:noProof/>
                          </w:rPr>
                          <w:fldChar w:fldCharType="end"/>
                        </w:r>
                        <w:r>
                          <w:t xml:space="preserve">: Impuls Würfel </w:t>
                        </w:r>
                        <w:r w:rsidR="00DD722C">
                          <w:t>2</w:t>
                        </w:r>
                        <w:bookmarkEnd w:id="52"/>
                      </w:p>
                    </w:txbxContent>
                  </v:textbox>
                </v:shape>
                <w10:wrap type="square"/>
              </v:group>
            </w:pict>
          </mc:Fallback>
        </mc:AlternateContent>
      </w:r>
    </w:p>
    <w:p w14:paraId="553451FF" w14:textId="130FF532" w:rsidR="00B5631B" w:rsidRDefault="00B5631B" w:rsidP="005364E4">
      <w:pPr>
        <w:pStyle w:val="Heading2"/>
      </w:pPr>
      <w:bookmarkStart w:id="53" w:name="_Toc133166597"/>
      <w:r>
        <w:t xml:space="preserve">Impuls Würfel </w:t>
      </w:r>
      <w:r w:rsidR="00DA7270">
        <w:t>2</w:t>
      </w:r>
      <w:bookmarkEnd w:id="53"/>
    </w:p>
    <w:p w14:paraId="7E70FC03" w14:textId="09E1CB1F" w:rsidR="00C27046" w:rsidRPr="00B8216C" w:rsidRDefault="00314EA2" w:rsidP="005364E4">
      <w:r w:rsidRPr="00B8216C">
        <w:t xml:space="preserve">Die Erklärung </w:t>
      </w:r>
      <w:r w:rsidR="004838BC" w:rsidRPr="00B8216C">
        <w:t xml:space="preserve">zum Impuls </w:t>
      </w:r>
      <w:r w:rsidRPr="00B8216C">
        <w:t xml:space="preserve">von </w:t>
      </w:r>
      <w:r w:rsidR="004838BC" w:rsidRPr="00B8216C">
        <w:t xml:space="preserve">Würfel </w:t>
      </w:r>
      <w:r w:rsidRPr="00B8216C">
        <w:t>2</w:t>
      </w:r>
      <w:r w:rsidR="009D3FA0" w:rsidRPr="00B8216C">
        <w:t xml:space="preserve"> </w:t>
      </w:r>
      <w:r w:rsidRPr="00B8216C">
        <w:t>ist analog zu</w:t>
      </w:r>
      <w:r w:rsidR="00D95A40" w:rsidRPr="00B8216C">
        <w:t xml:space="preserve"> jener</w:t>
      </w:r>
      <w:r w:rsidR="002C710F" w:rsidRPr="00B8216C">
        <w:t xml:space="preserve"> von </w:t>
      </w:r>
      <w:r w:rsidRPr="00B8216C">
        <w:t>Würfel 1.</w:t>
      </w:r>
    </w:p>
    <w:p w14:paraId="08706607" w14:textId="77777777" w:rsidR="00B5631B" w:rsidRPr="00B8216C" w:rsidRDefault="00B5631B" w:rsidP="005364E4"/>
    <w:p w14:paraId="74F6ACA6" w14:textId="77777777" w:rsidR="00332F9D" w:rsidRPr="00B8216C" w:rsidRDefault="00332F9D" w:rsidP="005364E4"/>
    <w:p w14:paraId="5E4A3348" w14:textId="77777777" w:rsidR="00332F9D" w:rsidRPr="00B8216C" w:rsidRDefault="00332F9D" w:rsidP="005364E4"/>
    <w:p w14:paraId="5470CCF3" w14:textId="77777777" w:rsidR="00332F9D" w:rsidRPr="00B8216C" w:rsidRDefault="00332F9D" w:rsidP="005364E4"/>
    <w:p w14:paraId="7C983789" w14:textId="77777777" w:rsidR="00867903" w:rsidRPr="00B8216C" w:rsidRDefault="00867903" w:rsidP="005364E4"/>
    <w:p w14:paraId="2BCAD02D" w14:textId="77777777" w:rsidR="00867903" w:rsidRPr="00B8216C" w:rsidRDefault="00867903" w:rsidP="005364E4"/>
    <w:p w14:paraId="5B06CB2C" w14:textId="77777777" w:rsidR="00B5631B" w:rsidRPr="00B8216C" w:rsidRDefault="00B5631B" w:rsidP="005364E4"/>
    <w:p w14:paraId="2EAD2C67" w14:textId="487990B1" w:rsidR="00B5631B" w:rsidRDefault="00294566" w:rsidP="005364E4">
      <w:pPr>
        <w:pStyle w:val="Heading2"/>
      </w:pPr>
      <w:bookmarkStart w:id="54" w:name="_Toc133166598"/>
      <w:r>
        <w:rPr>
          <w:noProof/>
        </w:rPr>
        <mc:AlternateContent>
          <mc:Choice Requires="wpg">
            <w:drawing>
              <wp:anchor distT="0" distB="0" distL="114300" distR="114300" simplePos="0" relativeHeight="251658243" behindDoc="0" locked="0" layoutInCell="1" allowOverlap="1" wp14:anchorId="79AC2B57" wp14:editId="06FD00EC">
                <wp:simplePos x="0" y="0"/>
                <wp:positionH relativeFrom="column">
                  <wp:posOffset>3720394</wp:posOffset>
                </wp:positionH>
                <wp:positionV relativeFrom="paragraph">
                  <wp:posOffset>48260</wp:posOffset>
                </wp:positionV>
                <wp:extent cx="3215640" cy="2646680"/>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3215640" cy="2646680"/>
                          <a:chOff x="0" y="0"/>
                          <a:chExt cx="3215640" cy="2647284"/>
                        </a:xfrm>
                      </wpg:grpSpPr>
                      <pic:pic xmlns:pic="http://schemas.openxmlformats.org/drawingml/2006/picture">
                        <pic:nvPicPr>
                          <pic:cNvPr id="62" name="Picture 6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367" y="0"/>
                            <a:ext cx="3214906" cy="2411729"/>
                          </a:xfrm>
                          <a:prstGeom prst="rect">
                            <a:avLst/>
                          </a:prstGeom>
                        </pic:spPr>
                      </pic:pic>
                      <wps:wsp>
                        <wps:cNvPr id="63" name="Text Box 63"/>
                        <wps:cNvSpPr txBox="1"/>
                        <wps:spPr>
                          <a:xfrm>
                            <a:off x="0" y="2467610"/>
                            <a:ext cx="3215640" cy="179674"/>
                          </a:xfrm>
                          <a:prstGeom prst="rect">
                            <a:avLst/>
                          </a:prstGeom>
                          <a:solidFill>
                            <a:prstClr val="white"/>
                          </a:solidFill>
                          <a:ln>
                            <a:noFill/>
                          </a:ln>
                        </wps:spPr>
                        <wps:txbx>
                          <w:txbxContent>
                            <w:p w14:paraId="0F203E82" w14:textId="4BF7B1DC" w:rsidR="00B5631B" w:rsidRPr="003930E3" w:rsidRDefault="00B5631B" w:rsidP="0018042A">
                              <w:pPr>
                                <w:pStyle w:val="Caption"/>
                                <w:jc w:val="center"/>
                                <w:rPr>
                                  <w:sz w:val="22"/>
                                  <w:szCs w:val="22"/>
                                </w:rPr>
                              </w:pPr>
                              <w:bookmarkStart w:id="55" w:name="_Toc133166620"/>
                              <w:r>
                                <w:t xml:space="preserve">Abbildung </w:t>
                              </w:r>
                              <w:r w:rsidR="00177D62">
                                <w:fldChar w:fldCharType="begin"/>
                              </w:r>
                              <w:r w:rsidR="00177D62">
                                <w:instrText xml:space="preserve"> SEQ Abbildung \* ARABIC </w:instrText>
                              </w:r>
                              <w:r w:rsidR="00177D62">
                                <w:fldChar w:fldCharType="separate"/>
                              </w:r>
                              <w:r w:rsidR="00CD25E4">
                                <w:rPr>
                                  <w:noProof/>
                                </w:rPr>
                                <w:t>14</w:t>
                              </w:r>
                              <w:r w:rsidR="00177D62">
                                <w:rPr>
                                  <w:noProof/>
                                </w:rPr>
                                <w:fldChar w:fldCharType="end"/>
                              </w:r>
                              <w:r>
                                <w:t xml:space="preserve">: Weg Würfel </w:t>
                              </w:r>
                              <w:r w:rsidR="00DD722C">
                                <w:t>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AC2B57" id="Group 61" o:spid="_x0000_s1067" style="position:absolute;left:0;text-align:left;margin-left:292.95pt;margin-top:3.8pt;width:253.2pt;height:208.4pt;z-index:251658243;mso-position-horizontal-relative:text;mso-position-vertical-relative:text" coordsize="32156,26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">
                <v:shape id="Picture 62" o:spid="_x0000_s1068" type="#_x0000_t75" style="position:absolute;left:3;width:32149;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">
                  <v:imagedata r:id="rId41" o:title=""/>
                </v:shape>
                <v:shape id="Text Box 63" o:spid="_x0000_s1069" type="#_x0000_t202" style="position:absolute;top:24676;width:32156;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0F203E82" w14:textId="4BF7B1DC" w:rsidR="00B5631B" w:rsidRPr="003930E3" w:rsidRDefault="00B5631B" w:rsidP="0018042A">
                        <w:pPr>
                          <w:pStyle w:val="Caption"/>
                          <w:jc w:val="center"/>
                          <w:rPr>
                            <w:sz w:val="22"/>
                            <w:szCs w:val="22"/>
                          </w:rPr>
                        </w:pPr>
                        <w:bookmarkStart w:id="56" w:name="_Toc133166620"/>
                        <w:r>
                          <w:t xml:space="preserve">Abbildung </w:t>
                        </w:r>
                        <w:r w:rsidR="00177D62">
                          <w:fldChar w:fldCharType="begin"/>
                        </w:r>
                        <w:r w:rsidR="00177D62">
                          <w:instrText xml:space="preserve"> SEQ Abbildung \* ARABIC </w:instrText>
                        </w:r>
                        <w:r w:rsidR="00177D62">
                          <w:fldChar w:fldCharType="separate"/>
                        </w:r>
                        <w:r w:rsidR="00CD25E4">
                          <w:rPr>
                            <w:noProof/>
                          </w:rPr>
                          <w:t>14</w:t>
                        </w:r>
                        <w:r w:rsidR="00177D62">
                          <w:rPr>
                            <w:noProof/>
                          </w:rPr>
                          <w:fldChar w:fldCharType="end"/>
                        </w:r>
                        <w:r>
                          <w:t xml:space="preserve">: Weg Würfel </w:t>
                        </w:r>
                        <w:r w:rsidR="00DD722C">
                          <w:t>2</w:t>
                        </w:r>
                        <w:bookmarkEnd w:id="56"/>
                      </w:p>
                    </w:txbxContent>
                  </v:textbox>
                </v:shape>
                <w10:wrap type="square"/>
              </v:group>
            </w:pict>
          </mc:Fallback>
        </mc:AlternateContent>
      </w:r>
      <w:r w:rsidR="00B5631B">
        <w:t xml:space="preserve">Weg Würfel </w:t>
      </w:r>
      <w:r w:rsidR="00DA7270">
        <w:t>2</w:t>
      </w:r>
      <w:bookmarkEnd w:id="54"/>
    </w:p>
    <w:p w14:paraId="7092A020" w14:textId="4C2BD28F" w:rsidR="00BE678E" w:rsidRPr="001811BD" w:rsidRDefault="003E39FB" w:rsidP="005364E4">
      <w:r w:rsidRPr="00B8216C">
        <w:t xml:space="preserve">Auch hier </w:t>
      </w:r>
      <w:r w:rsidR="00BE678E" w:rsidRPr="00B8216C">
        <w:t>ist erkenntlich, dass bis in d</w:t>
      </w:r>
      <w:r w:rsidR="00277A53">
        <w:t>ie</w:t>
      </w:r>
      <w:r w:rsidR="00BE678E" w:rsidRPr="00B8216C">
        <w:t xml:space="preserve"> Umgebung von Sekunde sieben die Position aufgrund mangelnder Krafteinwirkung</w:t>
      </w:r>
      <w:r w:rsidR="00AE5257" w:rsidRPr="00B8216C">
        <w:t xml:space="preserve">, </w:t>
      </w:r>
      <w:r w:rsidR="00A14A1B" w:rsidRPr="00B8216C">
        <w:t>fundamentiert</w:t>
      </w:r>
      <w:r w:rsidR="00AE5257" w:rsidRPr="00B8216C">
        <w:t xml:space="preserve"> von Newtons erstem Axiom,</w:t>
      </w:r>
      <w:r w:rsidR="00BE678E" w:rsidRPr="00B8216C">
        <w:t xml:space="preserve"> nicht </w:t>
      </w:r>
      <w:r w:rsidR="007B3608" w:rsidRPr="00B8216C">
        <w:t>ändert.</w:t>
      </w:r>
      <w:r w:rsidR="000A478E" w:rsidRPr="00B8216C">
        <w:t xml:space="preserve"> Ab dem Zeitpunkt der </w:t>
      </w:r>
      <w:proofErr w:type="spellStart"/>
      <w:r w:rsidR="000A478E" w:rsidRPr="00B8216C">
        <w:t>inelastischen</w:t>
      </w:r>
      <w:proofErr w:type="spellEnd"/>
      <w:r w:rsidR="000A478E" w:rsidRPr="00B8216C">
        <w:t xml:space="preserve"> Kollision </w:t>
      </w:r>
      <w:r w:rsidR="006A0C43" w:rsidRPr="00B8216C">
        <w:t>gleitet</w:t>
      </w:r>
      <w:r w:rsidR="000A478E" w:rsidRPr="00B8216C">
        <w:t xml:space="preserve"> Würfel 2 </w:t>
      </w:r>
      <w:r w:rsidR="00B40593" w:rsidRPr="00B8216C">
        <w:t xml:space="preserve">nach links, somit rückwärts, mit konstanter, reibungsfreier </w:t>
      </w:r>
      <w:r w:rsidR="003C3BDE" w:rsidRPr="00B8216C">
        <w:t>Kraft</w:t>
      </w:r>
      <w:r w:rsidR="00E40084" w:rsidRPr="00B8216C">
        <w:t>.</w:t>
      </w:r>
      <w:r w:rsidR="004326B8" w:rsidRPr="00B8216C">
        <w:t xml:space="preserve"> </w:t>
      </w:r>
      <w:r w:rsidR="004326B8" w:rsidRPr="001811BD">
        <w:t xml:space="preserve">Alle erklärten Vorgänge werden </w:t>
      </w:r>
      <w:r w:rsidR="00186D45" w:rsidRPr="001811BD">
        <w:t xml:space="preserve">durch Beendigung der Applikation </w:t>
      </w:r>
      <w:r w:rsidR="00E47C57" w:rsidRPr="001811BD">
        <w:t>gestoppt.</w:t>
      </w:r>
    </w:p>
    <w:p w14:paraId="18AE8E36" w14:textId="77777777" w:rsidR="00BE678E" w:rsidRPr="001811BD" w:rsidRDefault="00BE678E" w:rsidP="005364E4"/>
    <w:p w14:paraId="7B0E41FD" w14:textId="38C816DC" w:rsidR="00B5631B" w:rsidRPr="001811BD" w:rsidRDefault="00B5631B" w:rsidP="005364E4">
      <w:r w:rsidRPr="001811BD">
        <w:br w:type="page"/>
      </w:r>
    </w:p>
    <w:p w14:paraId="18D59EFC" w14:textId="155326F7" w:rsidR="005F4260" w:rsidRDefault="005C5816" w:rsidP="005364E4">
      <w:pPr>
        <w:pStyle w:val="Heading2"/>
      </w:pPr>
      <w:bookmarkStart w:id="57" w:name="_Toc133166599"/>
      <w:r>
        <w:rPr>
          <w:noProof/>
        </w:rPr>
        <mc:AlternateContent>
          <mc:Choice Requires="wpg">
            <w:drawing>
              <wp:anchor distT="0" distB="0" distL="114300" distR="114300" simplePos="0" relativeHeight="251658244" behindDoc="0" locked="0" layoutInCell="1" allowOverlap="1" wp14:anchorId="614F55D6" wp14:editId="1417A0A7">
                <wp:simplePos x="0" y="0"/>
                <wp:positionH relativeFrom="column">
                  <wp:posOffset>3730625</wp:posOffset>
                </wp:positionH>
                <wp:positionV relativeFrom="paragraph">
                  <wp:posOffset>0</wp:posOffset>
                </wp:positionV>
                <wp:extent cx="3169920" cy="2610485"/>
                <wp:effectExtent l="0" t="0" r="5080" b="5715"/>
                <wp:wrapSquare wrapText="bothSides"/>
                <wp:docPr id="129" name="Group 129"/>
                <wp:cNvGraphicFramePr/>
                <a:graphic xmlns:a="http://schemas.openxmlformats.org/drawingml/2006/main">
                  <a:graphicData uri="http://schemas.microsoft.com/office/word/2010/wordprocessingGroup">
                    <wpg:wgp>
                      <wpg:cNvGrpSpPr/>
                      <wpg:grpSpPr>
                        <a:xfrm>
                          <a:off x="0" y="0"/>
                          <a:ext cx="3169920" cy="2610485"/>
                          <a:chOff x="2829560" y="-518349"/>
                          <a:chExt cx="3169920" cy="2610612"/>
                        </a:xfrm>
                      </wpg:grpSpPr>
                      <pic:pic xmlns:pic="http://schemas.openxmlformats.org/drawingml/2006/picture">
                        <pic:nvPicPr>
                          <pic:cNvPr id="9" name="Picture 9"/>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2829807" y="-518349"/>
                            <a:ext cx="3169426" cy="2377185"/>
                          </a:xfrm>
                          <a:prstGeom prst="rect">
                            <a:avLst/>
                          </a:prstGeom>
                        </pic:spPr>
                      </pic:pic>
                      <wps:wsp>
                        <wps:cNvPr id="128" name="Text Box 128"/>
                        <wps:cNvSpPr txBox="1"/>
                        <wps:spPr>
                          <a:xfrm>
                            <a:off x="2829560" y="1917517"/>
                            <a:ext cx="3169920" cy="174746"/>
                          </a:xfrm>
                          <a:prstGeom prst="rect">
                            <a:avLst/>
                          </a:prstGeom>
                          <a:solidFill>
                            <a:prstClr val="white"/>
                          </a:solidFill>
                          <a:ln>
                            <a:noFill/>
                          </a:ln>
                        </wps:spPr>
                        <wps:txbx>
                          <w:txbxContent>
                            <w:p w14:paraId="78B718A1" w14:textId="7F456612" w:rsidR="005C5816" w:rsidRPr="004E500F" w:rsidRDefault="005C5816" w:rsidP="00EB51EF">
                              <w:pPr>
                                <w:pStyle w:val="Caption"/>
                                <w:jc w:val="center"/>
                                <w:rPr>
                                  <w:sz w:val="22"/>
                                  <w:szCs w:val="22"/>
                                </w:rPr>
                              </w:pPr>
                              <w:bookmarkStart w:id="58" w:name="_Toc133166621"/>
                              <w:r>
                                <w:t xml:space="preserve">Abbildung </w:t>
                              </w:r>
                              <w:r w:rsidR="00177D62">
                                <w:fldChar w:fldCharType="begin"/>
                              </w:r>
                              <w:r w:rsidR="00177D62">
                                <w:instrText xml:space="preserve"> SEQ Abbildung \* ARABIC </w:instrText>
                              </w:r>
                              <w:r w:rsidR="00177D62">
                                <w:fldChar w:fldCharType="separate"/>
                              </w:r>
                              <w:r w:rsidR="00CD25E4">
                                <w:rPr>
                                  <w:noProof/>
                                </w:rPr>
                                <w:t>15</w:t>
                              </w:r>
                              <w:r w:rsidR="00177D62">
                                <w:rPr>
                                  <w:noProof/>
                                </w:rPr>
                                <w:fldChar w:fldCharType="end"/>
                              </w:r>
                              <w:r>
                                <w:t xml:space="preserve">: </w:t>
                              </w:r>
                              <w:r w:rsidRPr="00A84D32">
                                <w:t>Impuls beider Würfel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4F55D6" id="Group 129" o:spid="_x0000_s1070" style="position:absolute;left:0;text-align:left;margin-left:293.75pt;margin-top:0;width:249.6pt;height:205.55pt;z-index:251658244;mso-position-horizontal-relative:text;mso-position-vertical-relative:text" coordorigin="28295,-5183" coordsize="31699,2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">
                <v:shape id="Picture 9" o:spid="_x0000_s1071" type="#_x0000_t75" style="position:absolute;left:28298;top:-5183;width:31694;height:2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">
                  <v:imagedata r:id="rId43" o:title=""/>
                </v:shape>
                <v:shape id="Text Box 128" o:spid="_x0000_s1072" type="#_x0000_t202" style="position:absolute;left:28295;top:19175;width:3169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78B718A1" w14:textId="7F456612" w:rsidR="005C5816" w:rsidRPr="004E500F" w:rsidRDefault="005C5816" w:rsidP="00EB51EF">
                        <w:pPr>
                          <w:pStyle w:val="Caption"/>
                          <w:jc w:val="center"/>
                          <w:rPr>
                            <w:sz w:val="22"/>
                            <w:szCs w:val="22"/>
                          </w:rPr>
                        </w:pPr>
                        <w:bookmarkStart w:id="59" w:name="_Toc133166621"/>
                        <w:r>
                          <w:t xml:space="preserve">Abbildung </w:t>
                        </w:r>
                        <w:r w:rsidR="00177D62">
                          <w:fldChar w:fldCharType="begin"/>
                        </w:r>
                        <w:r w:rsidR="00177D62">
                          <w:instrText xml:space="preserve"> SEQ Abbildung \* ARABIC </w:instrText>
                        </w:r>
                        <w:r w:rsidR="00177D62">
                          <w:fldChar w:fldCharType="separate"/>
                        </w:r>
                        <w:r w:rsidR="00CD25E4">
                          <w:rPr>
                            <w:noProof/>
                          </w:rPr>
                          <w:t>15</w:t>
                        </w:r>
                        <w:r w:rsidR="00177D62">
                          <w:rPr>
                            <w:noProof/>
                          </w:rPr>
                          <w:fldChar w:fldCharType="end"/>
                        </w:r>
                        <w:r>
                          <w:t xml:space="preserve">: </w:t>
                        </w:r>
                        <w:r w:rsidRPr="00A84D32">
                          <w:t>Impuls beider Würfel</w:t>
                        </w:r>
                        <w:bookmarkEnd w:id="59"/>
                      </w:p>
                    </w:txbxContent>
                  </v:textbox>
                </v:shape>
                <w10:wrap type="square"/>
              </v:group>
            </w:pict>
          </mc:Fallback>
        </mc:AlternateContent>
      </w:r>
      <w:r w:rsidR="003E6916">
        <w:t>Impuls beider Würfel</w:t>
      </w:r>
      <w:bookmarkEnd w:id="57"/>
    </w:p>
    <w:p w14:paraId="0C800159" w14:textId="30E326C5" w:rsidR="00D03509" w:rsidRPr="00B8216C" w:rsidRDefault="00291E3A" w:rsidP="005364E4">
      <w:r w:rsidRPr="00B8216C">
        <w:t>Die</w:t>
      </w:r>
      <w:r w:rsidR="00A57443" w:rsidRPr="00B8216C">
        <w:t xml:space="preserve"> Grafik der </w:t>
      </w:r>
      <w:r w:rsidR="00433F4C" w:rsidRPr="00B8216C">
        <w:t>kombinierten Impulse der Würfel</w:t>
      </w:r>
      <w:r w:rsidR="003D474B" w:rsidRPr="00B8216C">
        <w:t xml:space="preserve"> </w:t>
      </w:r>
      <w:r w:rsidR="00BD6A7D" w:rsidRPr="00B8216C">
        <w:t>ist</w:t>
      </w:r>
      <w:r w:rsidRPr="00B8216C">
        <w:t xml:space="preserve">, </w:t>
      </w:r>
      <w:r w:rsidR="00BD6A7D" w:rsidRPr="00B8216C">
        <w:t>konsequenterweise</w:t>
      </w:r>
      <w:r w:rsidRPr="00B8216C">
        <w:t xml:space="preserve">, eine </w:t>
      </w:r>
      <w:r w:rsidR="00E640C0" w:rsidRPr="00B8216C">
        <w:t>Symphonie der einzelnen Impulse.</w:t>
      </w:r>
    </w:p>
    <w:p w14:paraId="52BAAE56" w14:textId="363129EA" w:rsidR="003E6916" w:rsidRPr="00B8216C" w:rsidRDefault="003E6916" w:rsidP="005364E4"/>
    <w:p w14:paraId="3F184385" w14:textId="44B264E5" w:rsidR="00DC5394" w:rsidRDefault="00DC5394" w:rsidP="005364E4"/>
    <w:p w14:paraId="425AC482" w14:textId="77777777" w:rsidR="00647EB9" w:rsidRDefault="00647EB9" w:rsidP="005364E4"/>
    <w:p w14:paraId="082445FD" w14:textId="77777777" w:rsidR="00647EB9" w:rsidRDefault="00647EB9" w:rsidP="005364E4"/>
    <w:p w14:paraId="23DC38CC" w14:textId="77777777" w:rsidR="00647EB9" w:rsidRDefault="00647EB9" w:rsidP="005364E4"/>
    <w:p w14:paraId="6E7E30F3" w14:textId="77777777" w:rsidR="00647EB9" w:rsidRDefault="00647EB9" w:rsidP="005364E4"/>
    <w:p w14:paraId="3A747338" w14:textId="77777777" w:rsidR="00647EB9" w:rsidRPr="00B8216C" w:rsidRDefault="00647EB9" w:rsidP="005364E4"/>
    <w:p w14:paraId="36F64150" w14:textId="373F97DD" w:rsidR="00857D37" w:rsidRDefault="00857D37" w:rsidP="005364E4">
      <w:pPr>
        <w:pStyle w:val="Heading1"/>
      </w:pPr>
      <w:bookmarkStart w:id="60" w:name="_Toc133166600"/>
      <w:r w:rsidRPr="00857D37">
        <w:t>Rückblick und Lehren aus dem Versuch (nach Teil 3)</w:t>
      </w:r>
      <w:bookmarkEnd w:id="60"/>
    </w:p>
    <w:p w14:paraId="2C1EBA59" w14:textId="44687A3C" w:rsidR="00DE49E1" w:rsidRPr="00B8216C" w:rsidRDefault="00DE49E1" w:rsidP="005364E4">
      <w:r w:rsidRPr="00B8216C">
        <w:t xml:space="preserve">Im vorliegenden Kapitel wird der relevante Inhalt dargelegt und erörtert, sobald dieser für den Fortschritt und das Verständnis des Experiments unerlässlich wird. Ebenso wird </w:t>
      </w:r>
      <w:r w:rsidR="005F3F88" w:rsidRPr="00B8216C">
        <w:t>mit</w:t>
      </w:r>
      <w:r w:rsidR="00F75EC8" w:rsidRPr="00B8216C">
        <w:t xml:space="preserve"> angemessenem Aufwand </w:t>
      </w:r>
      <w:r w:rsidRPr="00B8216C">
        <w:t xml:space="preserve">auf die Vernetzung mit vorherigen und nachfolgenden Kapiteln geachtet, um ein umfassendes Bild des experimentellen Zusammenhangs zu ermöglichen und eine kontinuierliche Auseinandersetzung </w:t>
      </w:r>
      <w:r w:rsidR="00B116D2" w:rsidRPr="00B8216C">
        <w:t>des Berichts</w:t>
      </w:r>
      <w:r w:rsidRPr="00B8216C">
        <w:t xml:space="preserve"> zu fördern</w:t>
      </w:r>
      <w:r w:rsidR="00B116D2" w:rsidRPr="00B8216C">
        <w:t>.</w:t>
      </w:r>
    </w:p>
    <w:p w14:paraId="20346BD0" w14:textId="140EEBB9" w:rsidR="00857D37" w:rsidRDefault="00857D37" w:rsidP="005364E4">
      <w:pPr>
        <w:pStyle w:val="Heading1"/>
      </w:pPr>
      <w:bookmarkStart w:id="61" w:name="_Toc133166601"/>
      <w:r w:rsidRPr="00857D37">
        <w:t>Quellenverzeichnis</w:t>
      </w:r>
      <w:bookmarkEnd w:id="61"/>
    </w:p>
    <w:p w14:paraId="513CD7FD" w14:textId="11156D1C" w:rsidR="00B22F5E" w:rsidRDefault="00B22F5E" w:rsidP="005364E4">
      <w:pPr>
        <w:pStyle w:val="Heading2"/>
      </w:pPr>
      <w:bookmarkStart w:id="62" w:name="_Toc133166602"/>
      <w:r>
        <w:t>Quellenangaben</w:t>
      </w:r>
      <w:bookmarkEnd w:id="62"/>
    </w:p>
    <w:p w14:paraId="3C04E276" w14:textId="224217D3" w:rsidR="00B22F5E" w:rsidRPr="00B8216C" w:rsidRDefault="00B22F5E" w:rsidP="005364E4">
      <w:r w:rsidRPr="00B8216C">
        <w:t xml:space="preserve">Alle Texte in diesem Dokument wurden </w:t>
      </w:r>
      <w:proofErr w:type="spellStart"/>
      <w:r w:rsidRPr="00B8216C">
        <w:t>ausschliesslich</w:t>
      </w:r>
      <w:proofErr w:type="spellEnd"/>
      <w:r w:rsidRPr="00B8216C">
        <w:t xml:space="preserve"> von den Autoren verfasst.</w:t>
      </w:r>
      <w:r w:rsidR="00EC2FE7" w:rsidRPr="00B8216C">
        <w:t xml:space="preserve"> </w:t>
      </w:r>
      <w:r w:rsidR="00E91996" w:rsidRPr="00B8216C">
        <w:t>Zusätzliche Schrift</w:t>
      </w:r>
      <w:r w:rsidR="003E40E6" w:rsidRPr="00B8216C">
        <w:t>-</w:t>
      </w:r>
      <w:r w:rsidR="00E91996" w:rsidRPr="00B8216C">
        <w:t>, Bild</w:t>
      </w:r>
      <w:r w:rsidR="003E40E6" w:rsidRPr="00B8216C">
        <w:t>-</w:t>
      </w:r>
      <w:r w:rsidR="00E91996" w:rsidRPr="00B8216C">
        <w:t>, Sach</w:t>
      </w:r>
      <w:r w:rsidR="003E40E6" w:rsidRPr="00B8216C">
        <w:t>-</w:t>
      </w:r>
      <w:r w:rsidR="00E91996" w:rsidRPr="00B8216C">
        <w:t xml:space="preserve">, Ton- </w:t>
      </w:r>
      <w:r w:rsidR="003E40E6" w:rsidRPr="00B8216C">
        <w:t>&amp;</w:t>
      </w:r>
      <w:r w:rsidR="00E91996" w:rsidRPr="00B8216C">
        <w:t xml:space="preserve"> Film</w:t>
      </w:r>
      <w:r w:rsidR="003E40E6" w:rsidRPr="00B8216C">
        <w:t>- oder mündliche Quellen wurden nicht verwende</w:t>
      </w:r>
      <w:r w:rsidR="00DD3346">
        <w:t>t</w:t>
      </w:r>
      <w:r w:rsidR="00EC2FE7" w:rsidRPr="00B8216C">
        <w:t>.</w:t>
      </w:r>
      <w:r w:rsidR="00DE1B31" w:rsidRPr="00B8216C">
        <w:t xml:space="preserve"> Der Inhalt des Dokumentes basiert auf dem langjährigen Wissen der</w:t>
      </w:r>
      <w:r w:rsidR="007905D0" w:rsidRPr="00B8216C">
        <w:t xml:space="preserve"> Prosaisten.</w:t>
      </w:r>
    </w:p>
    <w:p w14:paraId="7C64C426" w14:textId="414E52F2" w:rsidR="008D57A9" w:rsidRDefault="008D57A9" w:rsidP="005364E4">
      <w:pPr>
        <w:pStyle w:val="Heading2"/>
      </w:pPr>
      <w:bookmarkStart w:id="63" w:name="_Toc133166603"/>
      <w:r>
        <w:t>Abbildungsverzeichnis</w:t>
      </w:r>
      <w:bookmarkEnd w:id="63"/>
    </w:p>
    <w:p w14:paraId="68690E27" w14:textId="4A8CA941" w:rsidR="00F54D54" w:rsidRDefault="002D7BB7">
      <w:pPr>
        <w:pStyle w:val="TableofFigures"/>
        <w:tabs>
          <w:tab w:val="right" w:leader="dot" w:pos="10456"/>
        </w:tabs>
        <w:rPr>
          <w:rFonts w:eastAsiaTheme="minorEastAsia"/>
          <w:noProof/>
          <w:kern w:val="2"/>
          <w:sz w:val="24"/>
          <w:szCs w:val="24"/>
          <w:lang w:val="en-US" w:eastAsia="en-GB"/>
          <w14:ligatures w14:val="standardContextual"/>
        </w:rPr>
      </w:pPr>
      <w:r>
        <w:rPr>
          <w:lang w:val="en-GB"/>
        </w:rPr>
        <w:fldChar w:fldCharType="begin"/>
      </w:r>
      <w:r>
        <w:rPr>
          <w:lang w:val="de-CH"/>
        </w:rPr>
        <w:instrText xml:space="preserve"> TOC \h \z \c "Abbildung" </w:instrText>
      </w:r>
      <w:r>
        <w:rPr>
          <w:lang w:val="en-GB"/>
        </w:rPr>
        <w:fldChar w:fldCharType="separate"/>
      </w:r>
      <w:hyperlink r:id="rId44" w:anchor="_Toc133166607" w:history="1">
        <w:r w:rsidR="00F54D54" w:rsidRPr="00D460BA">
          <w:rPr>
            <w:rStyle w:val="Hyperlink"/>
            <w:noProof/>
          </w:rPr>
          <w:t>Abbildung 1: Ausgangslage des Experiments</w:t>
        </w:r>
        <w:r w:rsidR="00F54D54">
          <w:rPr>
            <w:noProof/>
            <w:webHidden/>
          </w:rPr>
          <w:tab/>
        </w:r>
        <w:r w:rsidR="00F54D54">
          <w:rPr>
            <w:noProof/>
            <w:webHidden/>
          </w:rPr>
          <w:fldChar w:fldCharType="begin"/>
        </w:r>
        <w:r w:rsidR="00F54D54">
          <w:rPr>
            <w:noProof/>
            <w:webHidden/>
          </w:rPr>
          <w:instrText xml:space="preserve"> PAGEREF _Toc133166607 \h </w:instrText>
        </w:r>
        <w:r w:rsidR="00F54D54">
          <w:rPr>
            <w:noProof/>
            <w:webHidden/>
          </w:rPr>
        </w:r>
        <w:r w:rsidR="00F54D54">
          <w:rPr>
            <w:noProof/>
            <w:webHidden/>
          </w:rPr>
          <w:fldChar w:fldCharType="separate"/>
        </w:r>
        <w:r w:rsidR="00CD25E4">
          <w:rPr>
            <w:noProof/>
            <w:webHidden/>
          </w:rPr>
          <w:t>2</w:t>
        </w:r>
        <w:r w:rsidR="00F54D54">
          <w:rPr>
            <w:noProof/>
            <w:webHidden/>
          </w:rPr>
          <w:fldChar w:fldCharType="end"/>
        </w:r>
      </w:hyperlink>
    </w:p>
    <w:p w14:paraId="2150DA4B" w14:textId="43159548"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45" w:anchor="_Toc133166608" w:history="1">
        <w:r w:rsidRPr="00D460BA">
          <w:rPr>
            <w:rStyle w:val="Hyperlink"/>
            <w:noProof/>
          </w:rPr>
          <w:t>Abbildung 2: Eigenschaften Würfel 1</w:t>
        </w:r>
        <w:r>
          <w:rPr>
            <w:noProof/>
            <w:webHidden/>
          </w:rPr>
          <w:tab/>
        </w:r>
        <w:r>
          <w:rPr>
            <w:noProof/>
            <w:webHidden/>
          </w:rPr>
          <w:fldChar w:fldCharType="begin"/>
        </w:r>
        <w:r>
          <w:rPr>
            <w:noProof/>
            <w:webHidden/>
          </w:rPr>
          <w:instrText xml:space="preserve"> PAGEREF _Toc133166608 \h </w:instrText>
        </w:r>
        <w:r>
          <w:rPr>
            <w:noProof/>
            <w:webHidden/>
          </w:rPr>
        </w:r>
        <w:r>
          <w:rPr>
            <w:noProof/>
            <w:webHidden/>
          </w:rPr>
          <w:fldChar w:fldCharType="separate"/>
        </w:r>
        <w:r w:rsidR="00CD25E4">
          <w:rPr>
            <w:noProof/>
            <w:webHidden/>
          </w:rPr>
          <w:t>5</w:t>
        </w:r>
        <w:r>
          <w:rPr>
            <w:noProof/>
            <w:webHidden/>
          </w:rPr>
          <w:fldChar w:fldCharType="end"/>
        </w:r>
      </w:hyperlink>
    </w:p>
    <w:p w14:paraId="35D326D8" w14:textId="39E5C835"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46" w:anchor="_Toc133166609" w:history="1">
        <w:r w:rsidRPr="00D460BA">
          <w:rPr>
            <w:rStyle w:val="Hyperlink"/>
            <w:noProof/>
          </w:rPr>
          <w:t>Abbildung 3: Eigenschaften Würfel 2</w:t>
        </w:r>
        <w:r>
          <w:rPr>
            <w:noProof/>
            <w:webHidden/>
          </w:rPr>
          <w:tab/>
        </w:r>
        <w:r>
          <w:rPr>
            <w:noProof/>
            <w:webHidden/>
          </w:rPr>
          <w:fldChar w:fldCharType="begin"/>
        </w:r>
        <w:r>
          <w:rPr>
            <w:noProof/>
            <w:webHidden/>
          </w:rPr>
          <w:instrText xml:space="preserve"> PAGEREF _Toc133166609 \h </w:instrText>
        </w:r>
        <w:r>
          <w:rPr>
            <w:noProof/>
            <w:webHidden/>
          </w:rPr>
        </w:r>
        <w:r>
          <w:rPr>
            <w:noProof/>
            <w:webHidden/>
          </w:rPr>
          <w:fldChar w:fldCharType="separate"/>
        </w:r>
        <w:r w:rsidR="00CD25E4">
          <w:rPr>
            <w:noProof/>
            <w:webHidden/>
          </w:rPr>
          <w:t>5</w:t>
        </w:r>
        <w:r>
          <w:rPr>
            <w:noProof/>
            <w:webHidden/>
          </w:rPr>
          <w:fldChar w:fldCharType="end"/>
        </w:r>
      </w:hyperlink>
    </w:p>
    <w:p w14:paraId="0085FDC5" w14:textId="591479ED"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47" w:anchor="_Toc133166610" w:history="1">
        <w:r w:rsidRPr="00D460BA">
          <w:rPr>
            <w:rStyle w:val="Hyperlink"/>
            <w:noProof/>
          </w:rPr>
          <w:t>Abbildung 4: Eigenschaften Flüssigkeitsraketenantrieb</w:t>
        </w:r>
        <w:r>
          <w:rPr>
            <w:noProof/>
            <w:webHidden/>
          </w:rPr>
          <w:tab/>
        </w:r>
        <w:r>
          <w:rPr>
            <w:noProof/>
            <w:webHidden/>
          </w:rPr>
          <w:fldChar w:fldCharType="begin"/>
        </w:r>
        <w:r>
          <w:rPr>
            <w:noProof/>
            <w:webHidden/>
          </w:rPr>
          <w:instrText xml:space="preserve"> PAGEREF _Toc133166610 \h </w:instrText>
        </w:r>
        <w:r>
          <w:rPr>
            <w:noProof/>
            <w:webHidden/>
          </w:rPr>
        </w:r>
        <w:r>
          <w:rPr>
            <w:noProof/>
            <w:webHidden/>
          </w:rPr>
          <w:fldChar w:fldCharType="separate"/>
        </w:r>
        <w:r w:rsidR="00CD25E4">
          <w:rPr>
            <w:noProof/>
            <w:webHidden/>
          </w:rPr>
          <w:t>6</w:t>
        </w:r>
        <w:r>
          <w:rPr>
            <w:noProof/>
            <w:webHidden/>
          </w:rPr>
          <w:fldChar w:fldCharType="end"/>
        </w:r>
      </w:hyperlink>
    </w:p>
    <w:p w14:paraId="2F65251E" w14:textId="7F6B8DAF"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48" w:anchor="_Toc133166611" w:history="1">
        <w:r w:rsidRPr="00D460BA">
          <w:rPr>
            <w:rStyle w:val="Hyperlink"/>
            <w:noProof/>
          </w:rPr>
          <w:t>Abbildung 5: Eigenschaften Flamme</w:t>
        </w:r>
        <w:r>
          <w:rPr>
            <w:noProof/>
            <w:webHidden/>
          </w:rPr>
          <w:tab/>
        </w:r>
        <w:r>
          <w:rPr>
            <w:noProof/>
            <w:webHidden/>
          </w:rPr>
          <w:fldChar w:fldCharType="begin"/>
        </w:r>
        <w:r>
          <w:rPr>
            <w:noProof/>
            <w:webHidden/>
          </w:rPr>
          <w:instrText xml:space="preserve"> PAGEREF _Toc133166611 \h </w:instrText>
        </w:r>
        <w:r>
          <w:rPr>
            <w:noProof/>
            <w:webHidden/>
          </w:rPr>
        </w:r>
        <w:r>
          <w:rPr>
            <w:noProof/>
            <w:webHidden/>
          </w:rPr>
          <w:fldChar w:fldCharType="separate"/>
        </w:r>
        <w:r w:rsidR="00CD25E4">
          <w:rPr>
            <w:noProof/>
            <w:webHidden/>
          </w:rPr>
          <w:t>6</w:t>
        </w:r>
        <w:r>
          <w:rPr>
            <w:noProof/>
            <w:webHidden/>
          </w:rPr>
          <w:fldChar w:fldCharType="end"/>
        </w:r>
      </w:hyperlink>
    </w:p>
    <w:p w14:paraId="564DAC5E" w14:textId="6EA4EE02"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49" w:anchor="_Toc133166612" w:history="1">
        <w:r w:rsidRPr="00D460BA">
          <w:rPr>
            <w:rStyle w:val="Hyperlink"/>
            <w:noProof/>
          </w:rPr>
          <w:t>Abbildung 6: Eigenschaften Wand</w:t>
        </w:r>
        <w:r>
          <w:rPr>
            <w:noProof/>
            <w:webHidden/>
          </w:rPr>
          <w:tab/>
        </w:r>
        <w:r>
          <w:rPr>
            <w:noProof/>
            <w:webHidden/>
          </w:rPr>
          <w:fldChar w:fldCharType="begin"/>
        </w:r>
        <w:r>
          <w:rPr>
            <w:noProof/>
            <w:webHidden/>
          </w:rPr>
          <w:instrText xml:space="preserve"> PAGEREF _Toc133166612 \h </w:instrText>
        </w:r>
        <w:r>
          <w:rPr>
            <w:noProof/>
            <w:webHidden/>
          </w:rPr>
        </w:r>
        <w:r>
          <w:rPr>
            <w:noProof/>
            <w:webHidden/>
          </w:rPr>
          <w:fldChar w:fldCharType="separate"/>
        </w:r>
        <w:r w:rsidR="00CD25E4">
          <w:rPr>
            <w:noProof/>
            <w:webHidden/>
          </w:rPr>
          <w:t>7</w:t>
        </w:r>
        <w:r>
          <w:rPr>
            <w:noProof/>
            <w:webHidden/>
          </w:rPr>
          <w:fldChar w:fldCharType="end"/>
        </w:r>
      </w:hyperlink>
    </w:p>
    <w:p w14:paraId="7CDA6787" w14:textId="1E2B8EA8"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0" w:anchor="_Toc133166613" w:history="1">
        <w:r w:rsidRPr="00D460BA">
          <w:rPr>
            <w:rStyle w:val="Hyperlink"/>
            <w:noProof/>
          </w:rPr>
          <w:t>Abbildung 7: Eigenschaften Feder</w:t>
        </w:r>
        <w:r>
          <w:rPr>
            <w:noProof/>
            <w:webHidden/>
          </w:rPr>
          <w:tab/>
        </w:r>
        <w:r>
          <w:rPr>
            <w:noProof/>
            <w:webHidden/>
          </w:rPr>
          <w:fldChar w:fldCharType="begin"/>
        </w:r>
        <w:r>
          <w:rPr>
            <w:noProof/>
            <w:webHidden/>
          </w:rPr>
          <w:instrText xml:space="preserve"> PAGEREF _Toc133166613 \h </w:instrText>
        </w:r>
        <w:r>
          <w:rPr>
            <w:noProof/>
            <w:webHidden/>
          </w:rPr>
        </w:r>
        <w:r>
          <w:rPr>
            <w:noProof/>
            <w:webHidden/>
          </w:rPr>
          <w:fldChar w:fldCharType="separate"/>
        </w:r>
        <w:r w:rsidR="00CD25E4">
          <w:rPr>
            <w:noProof/>
            <w:webHidden/>
          </w:rPr>
          <w:t>7</w:t>
        </w:r>
        <w:r>
          <w:rPr>
            <w:noProof/>
            <w:webHidden/>
          </w:rPr>
          <w:fldChar w:fldCharType="end"/>
        </w:r>
      </w:hyperlink>
    </w:p>
    <w:p w14:paraId="61C2923D" w14:textId="613F49FE"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1" w:anchor="_Toc133166614" w:history="1">
        <w:r w:rsidRPr="00D460BA">
          <w:rPr>
            <w:rStyle w:val="Hyperlink"/>
            <w:noProof/>
          </w:rPr>
          <w:t>Abbildung 8: Eigenschaften Umgebung</w:t>
        </w:r>
        <w:r>
          <w:rPr>
            <w:noProof/>
            <w:webHidden/>
          </w:rPr>
          <w:tab/>
        </w:r>
        <w:r>
          <w:rPr>
            <w:noProof/>
            <w:webHidden/>
          </w:rPr>
          <w:fldChar w:fldCharType="begin"/>
        </w:r>
        <w:r>
          <w:rPr>
            <w:noProof/>
            <w:webHidden/>
          </w:rPr>
          <w:instrText xml:space="preserve"> PAGEREF _Toc133166614 \h </w:instrText>
        </w:r>
        <w:r>
          <w:rPr>
            <w:noProof/>
            <w:webHidden/>
          </w:rPr>
        </w:r>
        <w:r>
          <w:rPr>
            <w:noProof/>
            <w:webHidden/>
          </w:rPr>
          <w:fldChar w:fldCharType="separate"/>
        </w:r>
        <w:r w:rsidR="00CD25E4">
          <w:rPr>
            <w:noProof/>
            <w:webHidden/>
          </w:rPr>
          <w:t>8</w:t>
        </w:r>
        <w:r>
          <w:rPr>
            <w:noProof/>
            <w:webHidden/>
          </w:rPr>
          <w:fldChar w:fldCharType="end"/>
        </w:r>
      </w:hyperlink>
    </w:p>
    <w:p w14:paraId="00711318" w14:textId="173D4D90"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2" w:anchor="_Toc133166615" w:history="1">
        <w:r w:rsidRPr="00D460BA">
          <w:rPr>
            <w:rStyle w:val="Hyperlink"/>
            <w:noProof/>
          </w:rPr>
          <w:t>Abbildung 9: Geschwindigkeitsgestaltung Würfel 1</w:t>
        </w:r>
        <w:r>
          <w:rPr>
            <w:noProof/>
            <w:webHidden/>
          </w:rPr>
          <w:tab/>
        </w:r>
        <w:r>
          <w:rPr>
            <w:noProof/>
            <w:webHidden/>
          </w:rPr>
          <w:fldChar w:fldCharType="begin"/>
        </w:r>
        <w:r>
          <w:rPr>
            <w:noProof/>
            <w:webHidden/>
          </w:rPr>
          <w:instrText xml:space="preserve"> PAGEREF _Toc133166615 \h </w:instrText>
        </w:r>
        <w:r>
          <w:rPr>
            <w:noProof/>
            <w:webHidden/>
          </w:rPr>
        </w:r>
        <w:r>
          <w:rPr>
            <w:noProof/>
            <w:webHidden/>
          </w:rPr>
          <w:fldChar w:fldCharType="separate"/>
        </w:r>
        <w:r w:rsidR="00CD25E4">
          <w:rPr>
            <w:noProof/>
            <w:webHidden/>
          </w:rPr>
          <w:t>9</w:t>
        </w:r>
        <w:r>
          <w:rPr>
            <w:noProof/>
            <w:webHidden/>
          </w:rPr>
          <w:fldChar w:fldCharType="end"/>
        </w:r>
      </w:hyperlink>
    </w:p>
    <w:p w14:paraId="0CF62689" w14:textId="0114F7B5"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3" w:anchor="_Toc133166616" w:history="1">
        <w:r w:rsidRPr="00D460BA">
          <w:rPr>
            <w:rStyle w:val="Hyperlink"/>
            <w:noProof/>
          </w:rPr>
          <w:t>Abbildung 10: Impuls Würfel 1</w:t>
        </w:r>
        <w:r>
          <w:rPr>
            <w:noProof/>
            <w:webHidden/>
          </w:rPr>
          <w:tab/>
        </w:r>
        <w:r>
          <w:rPr>
            <w:noProof/>
            <w:webHidden/>
          </w:rPr>
          <w:fldChar w:fldCharType="begin"/>
        </w:r>
        <w:r>
          <w:rPr>
            <w:noProof/>
            <w:webHidden/>
          </w:rPr>
          <w:instrText xml:space="preserve"> PAGEREF _Toc133166616 \h </w:instrText>
        </w:r>
        <w:r>
          <w:rPr>
            <w:noProof/>
            <w:webHidden/>
          </w:rPr>
        </w:r>
        <w:r>
          <w:rPr>
            <w:noProof/>
            <w:webHidden/>
          </w:rPr>
          <w:fldChar w:fldCharType="separate"/>
        </w:r>
        <w:r w:rsidR="00CD25E4">
          <w:rPr>
            <w:noProof/>
            <w:webHidden/>
          </w:rPr>
          <w:t>9</w:t>
        </w:r>
        <w:r>
          <w:rPr>
            <w:noProof/>
            <w:webHidden/>
          </w:rPr>
          <w:fldChar w:fldCharType="end"/>
        </w:r>
      </w:hyperlink>
    </w:p>
    <w:p w14:paraId="5A310CB1" w14:textId="7BF5BE88"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4" w:anchor="_Toc133166617" w:history="1">
        <w:r w:rsidRPr="00D460BA">
          <w:rPr>
            <w:rStyle w:val="Hyperlink"/>
            <w:noProof/>
          </w:rPr>
          <w:t>Abbildung 11: Weg Würfel 1</w:t>
        </w:r>
        <w:r>
          <w:rPr>
            <w:noProof/>
            <w:webHidden/>
          </w:rPr>
          <w:tab/>
        </w:r>
        <w:r>
          <w:rPr>
            <w:noProof/>
            <w:webHidden/>
          </w:rPr>
          <w:fldChar w:fldCharType="begin"/>
        </w:r>
        <w:r>
          <w:rPr>
            <w:noProof/>
            <w:webHidden/>
          </w:rPr>
          <w:instrText xml:space="preserve"> PAGEREF _Toc133166617 \h </w:instrText>
        </w:r>
        <w:r>
          <w:rPr>
            <w:noProof/>
            <w:webHidden/>
          </w:rPr>
        </w:r>
        <w:r>
          <w:rPr>
            <w:noProof/>
            <w:webHidden/>
          </w:rPr>
          <w:fldChar w:fldCharType="separate"/>
        </w:r>
        <w:r w:rsidR="00CD25E4">
          <w:rPr>
            <w:noProof/>
            <w:webHidden/>
          </w:rPr>
          <w:t>9</w:t>
        </w:r>
        <w:r>
          <w:rPr>
            <w:noProof/>
            <w:webHidden/>
          </w:rPr>
          <w:fldChar w:fldCharType="end"/>
        </w:r>
      </w:hyperlink>
    </w:p>
    <w:p w14:paraId="26C0CD1D" w14:textId="6A6335AA"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5" w:anchor="_Toc133166618" w:history="1">
        <w:r w:rsidRPr="00D460BA">
          <w:rPr>
            <w:rStyle w:val="Hyperlink"/>
            <w:noProof/>
          </w:rPr>
          <w:t>Abbildung 12: Geschwindigkeitsgestaltung Würfel 2</w:t>
        </w:r>
        <w:r>
          <w:rPr>
            <w:noProof/>
            <w:webHidden/>
          </w:rPr>
          <w:tab/>
        </w:r>
        <w:r>
          <w:rPr>
            <w:noProof/>
            <w:webHidden/>
          </w:rPr>
          <w:fldChar w:fldCharType="begin"/>
        </w:r>
        <w:r>
          <w:rPr>
            <w:noProof/>
            <w:webHidden/>
          </w:rPr>
          <w:instrText xml:space="preserve"> PAGEREF _Toc133166618 \h </w:instrText>
        </w:r>
        <w:r>
          <w:rPr>
            <w:noProof/>
            <w:webHidden/>
          </w:rPr>
        </w:r>
        <w:r>
          <w:rPr>
            <w:noProof/>
            <w:webHidden/>
          </w:rPr>
          <w:fldChar w:fldCharType="separate"/>
        </w:r>
        <w:r w:rsidR="00CD25E4">
          <w:rPr>
            <w:noProof/>
            <w:webHidden/>
          </w:rPr>
          <w:t>10</w:t>
        </w:r>
        <w:r>
          <w:rPr>
            <w:noProof/>
            <w:webHidden/>
          </w:rPr>
          <w:fldChar w:fldCharType="end"/>
        </w:r>
      </w:hyperlink>
    </w:p>
    <w:p w14:paraId="4D89956B" w14:textId="7C83BF6D"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6" w:anchor="_Toc133166619" w:history="1">
        <w:r w:rsidRPr="00D460BA">
          <w:rPr>
            <w:rStyle w:val="Hyperlink"/>
            <w:noProof/>
          </w:rPr>
          <w:t>Abbildung 13: Impuls Würfel 2</w:t>
        </w:r>
        <w:r>
          <w:rPr>
            <w:noProof/>
            <w:webHidden/>
          </w:rPr>
          <w:tab/>
        </w:r>
        <w:r>
          <w:rPr>
            <w:noProof/>
            <w:webHidden/>
          </w:rPr>
          <w:fldChar w:fldCharType="begin"/>
        </w:r>
        <w:r>
          <w:rPr>
            <w:noProof/>
            <w:webHidden/>
          </w:rPr>
          <w:instrText xml:space="preserve"> PAGEREF _Toc133166619 \h </w:instrText>
        </w:r>
        <w:r>
          <w:rPr>
            <w:noProof/>
            <w:webHidden/>
          </w:rPr>
        </w:r>
        <w:r>
          <w:rPr>
            <w:noProof/>
            <w:webHidden/>
          </w:rPr>
          <w:fldChar w:fldCharType="separate"/>
        </w:r>
        <w:r w:rsidR="00CD25E4">
          <w:rPr>
            <w:noProof/>
            <w:webHidden/>
          </w:rPr>
          <w:t>10</w:t>
        </w:r>
        <w:r>
          <w:rPr>
            <w:noProof/>
            <w:webHidden/>
          </w:rPr>
          <w:fldChar w:fldCharType="end"/>
        </w:r>
      </w:hyperlink>
    </w:p>
    <w:p w14:paraId="32361971" w14:textId="593E52B3"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7" w:anchor="_Toc133166620" w:history="1">
        <w:r w:rsidRPr="00D460BA">
          <w:rPr>
            <w:rStyle w:val="Hyperlink"/>
            <w:noProof/>
          </w:rPr>
          <w:t>Abbildung 14: Weg Würfel 2</w:t>
        </w:r>
        <w:r>
          <w:rPr>
            <w:noProof/>
            <w:webHidden/>
          </w:rPr>
          <w:tab/>
        </w:r>
        <w:r>
          <w:rPr>
            <w:noProof/>
            <w:webHidden/>
          </w:rPr>
          <w:fldChar w:fldCharType="begin"/>
        </w:r>
        <w:r>
          <w:rPr>
            <w:noProof/>
            <w:webHidden/>
          </w:rPr>
          <w:instrText xml:space="preserve"> PAGEREF _Toc133166620 \h </w:instrText>
        </w:r>
        <w:r>
          <w:rPr>
            <w:noProof/>
            <w:webHidden/>
          </w:rPr>
        </w:r>
        <w:r>
          <w:rPr>
            <w:noProof/>
            <w:webHidden/>
          </w:rPr>
          <w:fldChar w:fldCharType="separate"/>
        </w:r>
        <w:r w:rsidR="00CD25E4">
          <w:rPr>
            <w:noProof/>
            <w:webHidden/>
          </w:rPr>
          <w:t>10</w:t>
        </w:r>
        <w:r>
          <w:rPr>
            <w:noProof/>
            <w:webHidden/>
          </w:rPr>
          <w:fldChar w:fldCharType="end"/>
        </w:r>
      </w:hyperlink>
    </w:p>
    <w:p w14:paraId="607AC948" w14:textId="203301D4" w:rsidR="00F54D54" w:rsidRDefault="00F54D54">
      <w:pPr>
        <w:pStyle w:val="TableofFigures"/>
        <w:tabs>
          <w:tab w:val="right" w:leader="dot" w:pos="10456"/>
        </w:tabs>
        <w:rPr>
          <w:rFonts w:eastAsiaTheme="minorEastAsia"/>
          <w:noProof/>
          <w:kern w:val="2"/>
          <w:sz w:val="24"/>
          <w:szCs w:val="24"/>
          <w:lang w:val="en-US" w:eastAsia="en-GB"/>
          <w14:ligatures w14:val="standardContextual"/>
        </w:rPr>
      </w:pPr>
      <w:hyperlink r:id="rId58" w:anchor="_Toc133166621" w:history="1">
        <w:r w:rsidRPr="00D460BA">
          <w:rPr>
            <w:rStyle w:val="Hyperlink"/>
            <w:noProof/>
          </w:rPr>
          <w:t>Abbildung 15: Impuls beider Würfel</w:t>
        </w:r>
        <w:r>
          <w:rPr>
            <w:noProof/>
            <w:webHidden/>
          </w:rPr>
          <w:tab/>
        </w:r>
        <w:r>
          <w:rPr>
            <w:noProof/>
            <w:webHidden/>
          </w:rPr>
          <w:fldChar w:fldCharType="begin"/>
        </w:r>
        <w:r>
          <w:rPr>
            <w:noProof/>
            <w:webHidden/>
          </w:rPr>
          <w:instrText xml:space="preserve"> PAGEREF _Toc133166621 \h </w:instrText>
        </w:r>
        <w:r>
          <w:rPr>
            <w:noProof/>
            <w:webHidden/>
          </w:rPr>
        </w:r>
        <w:r>
          <w:rPr>
            <w:noProof/>
            <w:webHidden/>
          </w:rPr>
          <w:fldChar w:fldCharType="separate"/>
        </w:r>
        <w:r w:rsidR="00CD25E4">
          <w:rPr>
            <w:noProof/>
            <w:webHidden/>
          </w:rPr>
          <w:t>11</w:t>
        </w:r>
        <w:r>
          <w:rPr>
            <w:noProof/>
            <w:webHidden/>
          </w:rPr>
          <w:fldChar w:fldCharType="end"/>
        </w:r>
      </w:hyperlink>
    </w:p>
    <w:p w14:paraId="2EA9E155" w14:textId="6188C910" w:rsidR="00FB3AD9" w:rsidRDefault="002D7BB7" w:rsidP="005364E4">
      <w:pPr>
        <w:pStyle w:val="Heading2"/>
      </w:pPr>
      <w:r>
        <w:fldChar w:fldCharType="end"/>
      </w:r>
      <w:r w:rsidR="00FB3AD9" w:rsidRPr="00FB3AD9">
        <w:t xml:space="preserve"> </w:t>
      </w:r>
      <w:bookmarkStart w:id="64" w:name="_Toc133166604"/>
      <w:r w:rsidR="00AE1EF5">
        <w:t xml:space="preserve">Bilder und </w:t>
      </w:r>
      <w:r w:rsidR="00FA23DB">
        <w:t>Grafiken</w:t>
      </w:r>
      <w:bookmarkEnd w:id="64"/>
    </w:p>
    <w:p w14:paraId="314CB058" w14:textId="3F259299" w:rsidR="00E13F1B" w:rsidRDefault="00FA23DB" w:rsidP="00FA23DB">
      <w:pPr>
        <w:rPr>
          <w:lang w:val="de-CH"/>
        </w:rPr>
      </w:pPr>
      <w:r>
        <w:rPr>
          <w:lang w:val="de-CH"/>
        </w:rPr>
        <w:t>Alle Bilder sowie Grafiken stammen aus eigener Produktion.</w:t>
      </w:r>
    </w:p>
    <w:p w14:paraId="1F75DC23" w14:textId="77777777" w:rsidR="00E13F1B" w:rsidRDefault="00E13F1B">
      <w:pPr>
        <w:jc w:val="left"/>
        <w:rPr>
          <w:lang w:val="de-CH"/>
        </w:rPr>
      </w:pPr>
      <w:r>
        <w:rPr>
          <w:lang w:val="de-CH"/>
        </w:rPr>
        <w:br w:type="page"/>
      </w:r>
    </w:p>
    <w:p w14:paraId="38F49BED" w14:textId="11E5C083" w:rsidR="00FA23DB" w:rsidRDefault="003C3881" w:rsidP="003C3881">
      <w:pPr>
        <w:pStyle w:val="Heading2"/>
      </w:pPr>
      <w:bookmarkStart w:id="65" w:name="_Toc133166605"/>
      <w:r>
        <w:t>3D Modelle</w:t>
      </w:r>
      <w:bookmarkEnd w:id="65"/>
    </w:p>
    <w:p w14:paraId="3F989450" w14:textId="4C7ADE71" w:rsidR="0015127E" w:rsidRDefault="002633B3" w:rsidP="005364E4">
      <w:r w:rsidRPr="00B8216C">
        <w:t xml:space="preserve">Alle 3D Elemente sowie alle Materialien sind von sketchfab.com bezogen. Lediglich Würfel 2 wurde gezeichnet. Würfel 1 wurde vom </w:t>
      </w:r>
      <w:proofErr w:type="spellStart"/>
      <w:r w:rsidR="00A571B0" w:rsidRPr="00B8216C">
        <w:t>grosszügigem</w:t>
      </w:r>
      <w:proofErr w:type="spellEnd"/>
      <w:r w:rsidR="00A571B0" w:rsidRPr="00B8216C">
        <w:t xml:space="preserve"> Dozententeam zur Verfügung gestellt.</w:t>
      </w:r>
    </w:p>
    <w:p w14:paraId="4F0413A8" w14:textId="4FA76C5E" w:rsidR="000E253A" w:rsidRPr="00042B31" w:rsidRDefault="000E253A" w:rsidP="00042B31">
      <w:pPr>
        <w:pStyle w:val="ListParagraph"/>
        <w:numPr>
          <w:ilvl w:val="0"/>
          <w:numId w:val="8"/>
        </w:numPr>
        <w:rPr>
          <w:lang w:val="en-US"/>
        </w:rPr>
      </w:pPr>
      <w:proofErr w:type="spellStart"/>
      <w:r w:rsidRPr="00042B31">
        <w:rPr>
          <w:lang w:val="en-US"/>
        </w:rPr>
        <w:t>Sketchfab</w:t>
      </w:r>
      <w:proofErr w:type="spellEnd"/>
      <w:r w:rsidRPr="00042B31">
        <w:rPr>
          <w:lang w:val="en-US"/>
        </w:rPr>
        <w:t>, "Concrete Table Desk," [Online]. Available: https://sketchfab.com/3d-models/concrete-table-desk-81cdb398e2a64f52bfafec406195e437. [Accessed: Apr. 19, 2022].</w:t>
      </w:r>
    </w:p>
    <w:p w14:paraId="409B8B0A" w14:textId="77777777" w:rsidR="000E253A" w:rsidRPr="00042B31" w:rsidRDefault="000E253A" w:rsidP="00042B31">
      <w:pPr>
        <w:pStyle w:val="ListParagraph"/>
        <w:numPr>
          <w:ilvl w:val="0"/>
          <w:numId w:val="8"/>
        </w:numPr>
        <w:rPr>
          <w:lang w:val="en-US"/>
        </w:rPr>
      </w:pPr>
      <w:proofErr w:type="spellStart"/>
      <w:r w:rsidRPr="00042B31">
        <w:rPr>
          <w:lang w:val="en-US"/>
        </w:rPr>
        <w:t>Sketchfab</w:t>
      </w:r>
      <w:proofErr w:type="spellEnd"/>
      <w:r w:rsidRPr="00042B31">
        <w:rPr>
          <w:lang w:val="en-US"/>
        </w:rPr>
        <w:t>, "Spiral Spring," [Online]. Available: https://sketchfab.com/3d-models/spiral-spring-1e6a7476f88c475ab5d86d8ac11e1752. [Accessed: Apr. 19, 2022].</w:t>
      </w:r>
    </w:p>
    <w:p w14:paraId="315E7654" w14:textId="77777777" w:rsidR="000E253A" w:rsidRPr="00042B31" w:rsidRDefault="000E253A" w:rsidP="00042B31">
      <w:pPr>
        <w:pStyle w:val="ListParagraph"/>
        <w:numPr>
          <w:ilvl w:val="0"/>
          <w:numId w:val="8"/>
        </w:numPr>
        <w:rPr>
          <w:lang w:val="en-US"/>
        </w:rPr>
      </w:pPr>
      <w:proofErr w:type="spellStart"/>
      <w:r w:rsidRPr="00042B31">
        <w:rPr>
          <w:lang w:val="en-US"/>
        </w:rPr>
        <w:t>Sketchfab</w:t>
      </w:r>
      <w:proofErr w:type="spellEnd"/>
      <w:r w:rsidRPr="00042B31">
        <w:rPr>
          <w:lang w:val="en-US"/>
        </w:rPr>
        <w:t>, "J-2S," [Online]. Available: https://sketchfab.com/3d-models/j-2s-b579558252c4459fa624c8350443fbc0. [Accessed: Apr. 19, 2022].</w:t>
      </w:r>
    </w:p>
    <w:p w14:paraId="02FF162F" w14:textId="2CE6E7FC" w:rsidR="000E253A" w:rsidRPr="00042B31" w:rsidRDefault="000E253A" w:rsidP="00042B31">
      <w:pPr>
        <w:pStyle w:val="ListParagraph"/>
        <w:numPr>
          <w:ilvl w:val="0"/>
          <w:numId w:val="8"/>
        </w:numPr>
        <w:rPr>
          <w:lang w:val="en-US"/>
        </w:rPr>
      </w:pPr>
      <w:proofErr w:type="spellStart"/>
      <w:r w:rsidRPr="00042B31">
        <w:rPr>
          <w:lang w:val="en-US"/>
        </w:rPr>
        <w:t>Sketchfab</w:t>
      </w:r>
      <w:proofErr w:type="spellEnd"/>
      <w:r w:rsidRPr="00042B31">
        <w:rPr>
          <w:lang w:val="en-US"/>
        </w:rPr>
        <w:t>, "Near Future Computer Monitor," [Online]. Available: https://sketchfab.com/3d-models/near-future-computer-monitor-87efc29297c944c6b2dac7b30b4e2084. [Accessed: Apr. 19, 2022].</w:t>
      </w:r>
    </w:p>
    <w:p w14:paraId="766A2602" w14:textId="1A54BCAB" w:rsidR="000E253A" w:rsidRPr="00042B31" w:rsidRDefault="000E253A" w:rsidP="00042B31">
      <w:pPr>
        <w:pStyle w:val="ListParagraph"/>
        <w:numPr>
          <w:ilvl w:val="0"/>
          <w:numId w:val="8"/>
        </w:numPr>
        <w:rPr>
          <w:lang w:val="en-US"/>
        </w:rPr>
      </w:pPr>
      <w:proofErr w:type="spellStart"/>
      <w:r w:rsidRPr="00042B31">
        <w:rPr>
          <w:lang w:val="en-US"/>
        </w:rPr>
        <w:t>Sketchfab</w:t>
      </w:r>
      <w:proofErr w:type="spellEnd"/>
      <w:r w:rsidRPr="00042B31">
        <w:rPr>
          <w:lang w:val="en-US"/>
        </w:rPr>
        <w:t>, "</w:t>
      </w:r>
      <w:proofErr w:type="spellStart"/>
      <w:r w:rsidRPr="00042B31">
        <w:rPr>
          <w:lang w:val="en-US"/>
        </w:rPr>
        <w:t>Bomberman</w:t>
      </w:r>
      <w:proofErr w:type="spellEnd"/>
      <w:r w:rsidRPr="00042B31">
        <w:rPr>
          <w:lang w:val="en-US"/>
        </w:rPr>
        <w:t xml:space="preserve"> Fire," [Online]. Available: https://sketchfab.com/3d-models/bomberman-fire-8e482145eeed419980fabf073fcb13c9. [Accessed: Apr. 19, 2022].</w:t>
      </w:r>
    </w:p>
    <w:p w14:paraId="10D72083" w14:textId="59D73697" w:rsidR="000E253A" w:rsidRDefault="000E253A" w:rsidP="00042B31">
      <w:pPr>
        <w:pStyle w:val="ListParagraph"/>
        <w:numPr>
          <w:ilvl w:val="0"/>
          <w:numId w:val="8"/>
        </w:numPr>
      </w:pPr>
      <w:proofErr w:type="spellStart"/>
      <w:r w:rsidRPr="00042B31">
        <w:rPr>
          <w:lang w:val="en-US"/>
        </w:rPr>
        <w:t>Sketchfab</w:t>
      </w:r>
      <w:proofErr w:type="spellEnd"/>
      <w:r w:rsidRPr="00042B31">
        <w:rPr>
          <w:lang w:val="en-US"/>
        </w:rPr>
        <w:t xml:space="preserve">, "Concrete Block," [Online]. Available: https://sketchfab.com/3d-models/concrete-block-11a24dbe3be24f299519387f5fffd62e. </w:t>
      </w:r>
      <w:r>
        <w:t>[</w:t>
      </w:r>
      <w:proofErr w:type="spellStart"/>
      <w:r>
        <w:t>Acce</w:t>
      </w:r>
      <w:proofErr w:type="spellEnd"/>
      <w:r>
        <w:t>s</w:t>
      </w:r>
      <w:proofErr w:type="spellStart"/>
      <w:r>
        <w:t xml:space="preserve">sed: </w:t>
      </w:r>
      <w:proofErr w:type="spellEnd"/>
      <w:r>
        <w:t>Apr. 19, 2022].</w:t>
      </w:r>
    </w:p>
    <w:p w14:paraId="20F30EC3" w14:textId="6B365D57" w:rsidR="00EA4714" w:rsidRPr="00EA4714" w:rsidRDefault="00EA4714" w:rsidP="00EA4714">
      <w:pPr>
        <w:pStyle w:val="ListParagraph"/>
        <w:numPr>
          <w:ilvl w:val="0"/>
          <w:numId w:val="8"/>
        </w:numPr>
        <w:rPr>
          <w:lang w:val="en-US"/>
        </w:rPr>
      </w:pPr>
      <w:r w:rsidRPr="00042B31">
        <w:rPr>
          <w:lang w:val="en-US"/>
        </w:rPr>
        <w:t>Icons.com, "SpaceX Logo Icon," [Online]. Available: https://cdn.icon-icons.com/icons2/2389/PNG/512/spacex_logo_icon_144865.png. [Accessed: Apr. 19, 2022].</w:t>
      </w:r>
    </w:p>
    <w:p w14:paraId="1618C48F" w14:textId="7424F6D7" w:rsidR="00103ABF" w:rsidRPr="00E479B3" w:rsidRDefault="00857D37" w:rsidP="005364E4">
      <w:pPr>
        <w:pStyle w:val="Heading1"/>
      </w:pPr>
      <w:bookmarkStart w:id="66" w:name="_Toc133166606"/>
      <w:r w:rsidRPr="00857D37">
        <w:t>C#-Code</w:t>
      </w:r>
      <w:bookmarkEnd w:id="66"/>
    </w:p>
    <w:p w14:paraId="55A73B5C" w14:textId="7057F60A" w:rsidR="00960F13" w:rsidRPr="00901776" w:rsidRDefault="00401C4B" w:rsidP="00A0120F">
      <w:pPr>
        <w:rPr>
          <w:lang w:val="de-CH"/>
        </w:rPr>
      </w:pPr>
      <w:r w:rsidRPr="00901776">
        <w:rPr>
          <w:lang w:val="de-CH"/>
        </w:rPr>
        <w:t xml:space="preserve">Der C# </w:t>
      </w:r>
      <w:r w:rsidR="005E61B1" w:rsidRPr="00901776">
        <w:rPr>
          <w:lang w:val="de-CH"/>
        </w:rPr>
        <w:t xml:space="preserve">sowie der Python </w:t>
      </w:r>
      <w:r w:rsidRPr="00901776">
        <w:rPr>
          <w:lang w:val="de-CH"/>
        </w:rPr>
        <w:t xml:space="preserve">Code wurde mit der </w:t>
      </w:r>
      <w:r w:rsidR="007A66A7" w:rsidRPr="00901776">
        <w:rPr>
          <w:lang w:val="de-CH"/>
        </w:rPr>
        <w:t>mehrjährigen Berufse</w:t>
      </w:r>
      <w:r w:rsidRPr="00901776">
        <w:rPr>
          <w:lang w:val="de-CH"/>
        </w:rPr>
        <w:t>rfahrung der Projekttei</w:t>
      </w:r>
      <w:r w:rsidR="004F1832" w:rsidRPr="00901776">
        <w:rPr>
          <w:lang w:val="de-CH"/>
        </w:rPr>
        <w:t xml:space="preserve">lnehmer </w:t>
      </w:r>
      <w:r w:rsidR="007A66A7" w:rsidRPr="00901776">
        <w:rPr>
          <w:lang w:val="de-CH"/>
        </w:rPr>
        <w:t>realisiert.</w:t>
      </w:r>
    </w:p>
    <w:sectPr w:rsidR="00960F13" w:rsidRPr="00901776" w:rsidSect="00864DD3">
      <w:headerReference w:type="default" r:id="rId59"/>
      <w:footerReference w:type="even" r:id="rId60"/>
      <w:footerReference w:type="default" r:id="rId61"/>
      <w:pgSz w:w="11906" w:h="16838"/>
      <w:pgMar w:top="1263" w:right="720" w:bottom="720" w:left="720" w:header="489" w:footer="45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6CB3F" w14:textId="77777777" w:rsidR="00E8694E" w:rsidRDefault="00E8694E" w:rsidP="005364E4">
      <w:r>
        <w:separator/>
      </w:r>
    </w:p>
  </w:endnote>
  <w:endnote w:type="continuationSeparator" w:id="0">
    <w:p w14:paraId="324C1578" w14:textId="77777777" w:rsidR="00E8694E" w:rsidRDefault="00E8694E" w:rsidP="005364E4">
      <w:r>
        <w:continuationSeparator/>
      </w:r>
    </w:p>
  </w:endnote>
  <w:endnote w:type="continuationNotice" w:id="1">
    <w:p w14:paraId="5C82B9A0" w14:textId="77777777" w:rsidR="00E8694E" w:rsidRDefault="00E8694E" w:rsidP="005364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306974"/>
      <w:docPartObj>
        <w:docPartGallery w:val="Page Numbers (Bottom of Page)"/>
        <w:docPartUnique/>
      </w:docPartObj>
    </w:sdtPr>
    <w:sdtContent>
      <w:p w14:paraId="45916CA4" w14:textId="14FE48DB" w:rsidR="00611395" w:rsidRDefault="00611395" w:rsidP="005364E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86C5DD" w14:textId="77777777" w:rsidR="00611395" w:rsidRDefault="00611395" w:rsidP="005364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8001781"/>
      <w:docPartObj>
        <w:docPartGallery w:val="Page Numbers (Bottom of Page)"/>
        <w:docPartUnique/>
      </w:docPartObj>
    </w:sdtPr>
    <w:sdtContent>
      <w:p w14:paraId="4DE46AA1" w14:textId="5B5018DC" w:rsidR="00611395" w:rsidRDefault="00611395" w:rsidP="00157E96">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B8DF8" w14:textId="77777777" w:rsidR="00E8694E" w:rsidRDefault="00E8694E" w:rsidP="005364E4">
      <w:r>
        <w:separator/>
      </w:r>
    </w:p>
  </w:footnote>
  <w:footnote w:type="continuationSeparator" w:id="0">
    <w:p w14:paraId="4C947AE9" w14:textId="77777777" w:rsidR="00E8694E" w:rsidRDefault="00E8694E" w:rsidP="005364E4">
      <w:r>
        <w:continuationSeparator/>
      </w:r>
    </w:p>
  </w:footnote>
  <w:footnote w:type="continuationNotice" w:id="1">
    <w:p w14:paraId="58F210CD" w14:textId="77777777" w:rsidR="00E8694E" w:rsidRDefault="00E8694E" w:rsidP="005364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20F9" w14:textId="401E25E8" w:rsidR="00835C0F" w:rsidRPr="00835C0F" w:rsidRDefault="00835C0F" w:rsidP="005364E4">
    <w:pPr>
      <w:pStyle w:val="Header"/>
    </w:pPr>
    <w:proofErr w:type="spellStart"/>
    <w:r w:rsidRPr="00835C0F">
      <w:t>InIT</w:t>
    </w:r>
    <w:proofErr w:type="spellEnd"/>
    <w:r w:rsidRPr="00835C0F">
      <w:t xml:space="preserve"> / IAMP / ICP</w:t>
    </w:r>
    <w:r w:rsidRPr="00835C0F">
      <w:tab/>
      <w:t>Semesterprojekt Physik E</w:t>
    </w:r>
    <w:r>
      <w:t>ngines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644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8F268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25D4B9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58C6A2F"/>
    <w:multiLevelType w:val="multilevel"/>
    <w:tmpl w:val="DAB876D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BDE00E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3F5A34"/>
    <w:multiLevelType w:val="multilevel"/>
    <w:tmpl w:val="4D0C3B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4D443C1"/>
    <w:multiLevelType w:val="hybridMultilevel"/>
    <w:tmpl w:val="27463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0E25CE"/>
    <w:multiLevelType w:val="hybridMultilevel"/>
    <w:tmpl w:val="3662D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87460255">
    <w:abstractNumId w:val="6"/>
  </w:num>
  <w:num w:numId="2" w16cid:durableId="1662658180">
    <w:abstractNumId w:val="5"/>
  </w:num>
  <w:num w:numId="3" w16cid:durableId="2082169089">
    <w:abstractNumId w:val="2"/>
  </w:num>
  <w:num w:numId="4" w16cid:durableId="1272929726">
    <w:abstractNumId w:val="0"/>
  </w:num>
  <w:num w:numId="5" w16cid:durableId="1819804212">
    <w:abstractNumId w:val="1"/>
  </w:num>
  <w:num w:numId="6" w16cid:durableId="1189223306">
    <w:abstractNumId w:val="4"/>
  </w:num>
  <w:num w:numId="7" w16cid:durableId="442916971">
    <w:abstractNumId w:val="3"/>
  </w:num>
  <w:num w:numId="8" w16cid:durableId="3561258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6"/>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73B3EC"/>
    <w:rsid w:val="0000024D"/>
    <w:rsid w:val="00000846"/>
    <w:rsid w:val="00000C88"/>
    <w:rsid w:val="00000DD2"/>
    <w:rsid w:val="00002B81"/>
    <w:rsid w:val="00005A76"/>
    <w:rsid w:val="00006658"/>
    <w:rsid w:val="00011472"/>
    <w:rsid w:val="00013951"/>
    <w:rsid w:val="00013EF3"/>
    <w:rsid w:val="000147AB"/>
    <w:rsid w:val="000162A6"/>
    <w:rsid w:val="000213DC"/>
    <w:rsid w:val="00023384"/>
    <w:rsid w:val="00023563"/>
    <w:rsid w:val="0002415A"/>
    <w:rsid w:val="00025987"/>
    <w:rsid w:val="00027119"/>
    <w:rsid w:val="000302A1"/>
    <w:rsid w:val="000321EA"/>
    <w:rsid w:val="00032431"/>
    <w:rsid w:val="0003407B"/>
    <w:rsid w:val="00034CBE"/>
    <w:rsid w:val="00042B31"/>
    <w:rsid w:val="00046C13"/>
    <w:rsid w:val="000473C9"/>
    <w:rsid w:val="00047660"/>
    <w:rsid w:val="000477E1"/>
    <w:rsid w:val="0005072B"/>
    <w:rsid w:val="00052753"/>
    <w:rsid w:val="00052762"/>
    <w:rsid w:val="00052AB9"/>
    <w:rsid w:val="00054DBF"/>
    <w:rsid w:val="000560A6"/>
    <w:rsid w:val="00061AF6"/>
    <w:rsid w:val="000624E9"/>
    <w:rsid w:val="00062F3C"/>
    <w:rsid w:val="00064256"/>
    <w:rsid w:val="00064642"/>
    <w:rsid w:val="00065AA4"/>
    <w:rsid w:val="00067F40"/>
    <w:rsid w:val="00071CB4"/>
    <w:rsid w:val="00071E16"/>
    <w:rsid w:val="00073324"/>
    <w:rsid w:val="00074312"/>
    <w:rsid w:val="00080039"/>
    <w:rsid w:val="00080084"/>
    <w:rsid w:val="00080701"/>
    <w:rsid w:val="00081F65"/>
    <w:rsid w:val="00082554"/>
    <w:rsid w:val="00082AD0"/>
    <w:rsid w:val="000841CB"/>
    <w:rsid w:val="00086DE0"/>
    <w:rsid w:val="00087792"/>
    <w:rsid w:val="00087AAD"/>
    <w:rsid w:val="00090631"/>
    <w:rsid w:val="00090A79"/>
    <w:rsid w:val="00091974"/>
    <w:rsid w:val="00092329"/>
    <w:rsid w:val="00092EEB"/>
    <w:rsid w:val="0009464E"/>
    <w:rsid w:val="00094B92"/>
    <w:rsid w:val="000967D7"/>
    <w:rsid w:val="00097072"/>
    <w:rsid w:val="00097BA0"/>
    <w:rsid w:val="00097DDE"/>
    <w:rsid w:val="000A20C3"/>
    <w:rsid w:val="000A371E"/>
    <w:rsid w:val="000A478E"/>
    <w:rsid w:val="000A5A45"/>
    <w:rsid w:val="000B1253"/>
    <w:rsid w:val="000B22A7"/>
    <w:rsid w:val="000B240F"/>
    <w:rsid w:val="000B2C2A"/>
    <w:rsid w:val="000B507D"/>
    <w:rsid w:val="000B57B5"/>
    <w:rsid w:val="000B5DC9"/>
    <w:rsid w:val="000B706D"/>
    <w:rsid w:val="000B70C6"/>
    <w:rsid w:val="000C3F5C"/>
    <w:rsid w:val="000C4997"/>
    <w:rsid w:val="000C53AF"/>
    <w:rsid w:val="000C6148"/>
    <w:rsid w:val="000C772E"/>
    <w:rsid w:val="000D1270"/>
    <w:rsid w:val="000D49E4"/>
    <w:rsid w:val="000D776F"/>
    <w:rsid w:val="000E08C8"/>
    <w:rsid w:val="000E2041"/>
    <w:rsid w:val="000E253A"/>
    <w:rsid w:val="000E4BC6"/>
    <w:rsid w:val="000E514C"/>
    <w:rsid w:val="000E5436"/>
    <w:rsid w:val="000E5B04"/>
    <w:rsid w:val="000E796F"/>
    <w:rsid w:val="000F0A17"/>
    <w:rsid w:val="000F184B"/>
    <w:rsid w:val="000F2723"/>
    <w:rsid w:val="000F2AB2"/>
    <w:rsid w:val="00100DCA"/>
    <w:rsid w:val="0010288A"/>
    <w:rsid w:val="001028FE"/>
    <w:rsid w:val="001035EF"/>
    <w:rsid w:val="001038BB"/>
    <w:rsid w:val="00103ABF"/>
    <w:rsid w:val="001043E9"/>
    <w:rsid w:val="00104BE3"/>
    <w:rsid w:val="00105D57"/>
    <w:rsid w:val="00106A51"/>
    <w:rsid w:val="00107306"/>
    <w:rsid w:val="0011101D"/>
    <w:rsid w:val="00111325"/>
    <w:rsid w:val="00111D40"/>
    <w:rsid w:val="00112ED6"/>
    <w:rsid w:val="0011444E"/>
    <w:rsid w:val="00115D3F"/>
    <w:rsid w:val="00116301"/>
    <w:rsid w:val="00116E4D"/>
    <w:rsid w:val="00123BC1"/>
    <w:rsid w:val="00130005"/>
    <w:rsid w:val="0013119B"/>
    <w:rsid w:val="001312BD"/>
    <w:rsid w:val="00132800"/>
    <w:rsid w:val="0013545A"/>
    <w:rsid w:val="00136289"/>
    <w:rsid w:val="0013682C"/>
    <w:rsid w:val="001371A5"/>
    <w:rsid w:val="001410FA"/>
    <w:rsid w:val="00141DEA"/>
    <w:rsid w:val="00142004"/>
    <w:rsid w:val="0014288B"/>
    <w:rsid w:val="00144A81"/>
    <w:rsid w:val="0014662F"/>
    <w:rsid w:val="00147FD3"/>
    <w:rsid w:val="00150E28"/>
    <w:rsid w:val="00151103"/>
    <w:rsid w:val="0015127E"/>
    <w:rsid w:val="001518D5"/>
    <w:rsid w:val="00151A9C"/>
    <w:rsid w:val="00151BD4"/>
    <w:rsid w:val="00151F0B"/>
    <w:rsid w:val="00152C7D"/>
    <w:rsid w:val="00153A4C"/>
    <w:rsid w:val="00154BCA"/>
    <w:rsid w:val="00154FEB"/>
    <w:rsid w:val="00156D45"/>
    <w:rsid w:val="00157530"/>
    <w:rsid w:val="00157AB9"/>
    <w:rsid w:val="00157E96"/>
    <w:rsid w:val="00161262"/>
    <w:rsid w:val="00161B8F"/>
    <w:rsid w:val="00161F3B"/>
    <w:rsid w:val="00162106"/>
    <w:rsid w:val="00162729"/>
    <w:rsid w:val="0016345D"/>
    <w:rsid w:val="00164BA4"/>
    <w:rsid w:val="00166CC7"/>
    <w:rsid w:val="00171062"/>
    <w:rsid w:val="0017217A"/>
    <w:rsid w:val="00172FBD"/>
    <w:rsid w:val="00174DA8"/>
    <w:rsid w:val="00177D62"/>
    <w:rsid w:val="0018013F"/>
    <w:rsid w:val="0018042A"/>
    <w:rsid w:val="001810D6"/>
    <w:rsid w:val="001811BD"/>
    <w:rsid w:val="00181D74"/>
    <w:rsid w:val="00184360"/>
    <w:rsid w:val="00184FE7"/>
    <w:rsid w:val="00185C68"/>
    <w:rsid w:val="00185FCE"/>
    <w:rsid w:val="001861CD"/>
    <w:rsid w:val="00186D45"/>
    <w:rsid w:val="00186D74"/>
    <w:rsid w:val="001917D7"/>
    <w:rsid w:val="001926C1"/>
    <w:rsid w:val="00194FEB"/>
    <w:rsid w:val="00196C89"/>
    <w:rsid w:val="001A10C2"/>
    <w:rsid w:val="001A4492"/>
    <w:rsid w:val="001A5314"/>
    <w:rsid w:val="001A7049"/>
    <w:rsid w:val="001A7A04"/>
    <w:rsid w:val="001A7BD7"/>
    <w:rsid w:val="001B227F"/>
    <w:rsid w:val="001B5143"/>
    <w:rsid w:val="001B54CE"/>
    <w:rsid w:val="001B6D83"/>
    <w:rsid w:val="001C1A75"/>
    <w:rsid w:val="001C1B79"/>
    <w:rsid w:val="001C1E31"/>
    <w:rsid w:val="001C2847"/>
    <w:rsid w:val="001C3419"/>
    <w:rsid w:val="001C4DB1"/>
    <w:rsid w:val="001C65BD"/>
    <w:rsid w:val="001C674F"/>
    <w:rsid w:val="001D0096"/>
    <w:rsid w:val="001D13DA"/>
    <w:rsid w:val="001D16EC"/>
    <w:rsid w:val="001D19D1"/>
    <w:rsid w:val="001D3E7B"/>
    <w:rsid w:val="001D4514"/>
    <w:rsid w:val="001D4702"/>
    <w:rsid w:val="001D48E2"/>
    <w:rsid w:val="001D490D"/>
    <w:rsid w:val="001D5A90"/>
    <w:rsid w:val="001D5DEC"/>
    <w:rsid w:val="001E1370"/>
    <w:rsid w:val="001E141B"/>
    <w:rsid w:val="001E1CCC"/>
    <w:rsid w:val="001E315B"/>
    <w:rsid w:val="001E3FF5"/>
    <w:rsid w:val="001E4395"/>
    <w:rsid w:val="001E670E"/>
    <w:rsid w:val="001E687D"/>
    <w:rsid w:val="001E70EE"/>
    <w:rsid w:val="001E7D61"/>
    <w:rsid w:val="001F10EE"/>
    <w:rsid w:val="001F12A2"/>
    <w:rsid w:val="001F165F"/>
    <w:rsid w:val="001F1AF1"/>
    <w:rsid w:val="001F3EC2"/>
    <w:rsid w:val="001F53FD"/>
    <w:rsid w:val="001F7E12"/>
    <w:rsid w:val="00203FA1"/>
    <w:rsid w:val="00204665"/>
    <w:rsid w:val="0020507F"/>
    <w:rsid w:val="00210B5A"/>
    <w:rsid w:val="00211982"/>
    <w:rsid w:val="0021310E"/>
    <w:rsid w:val="0021401C"/>
    <w:rsid w:val="00215A7D"/>
    <w:rsid w:val="00220178"/>
    <w:rsid w:val="0022091B"/>
    <w:rsid w:val="00222376"/>
    <w:rsid w:val="00222E3A"/>
    <w:rsid w:val="00223BDA"/>
    <w:rsid w:val="002259ED"/>
    <w:rsid w:val="00225D51"/>
    <w:rsid w:val="00225F09"/>
    <w:rsid w:val="00227B61"/>
    <w:rsid w:val="0023722A"/>
    <w:rsid w:val="002401EC"/>
    <w:rsid w:val="002411C5"/>
    <w:rsid w:val="00241C17"/>
    <w:rsid w:val="00243D5A"/>
    <w:rsid w:val="0024643B"/>
    <w:rsid w:val="002507D4"/>
    <w:rsid w:val="0025256D"/>
    <w:rsid w:val="00252BA5"/>
    <w:rsid w:val="00253C30"/>
    <w:rsid w:val="00253ED9"/>
    <w:rsid w:val="00254457"/>
    <w:rsid w:val="002550FC"/>
    <w:rsid w:val="002552BB"/>
    <w:rsid w:val="00257791"/>
    <w:rsid w:val="00262593"/>
    <w:rsid w:val="00262B06"/>
    <w:rsid w:val="00263109"/>
    <w:rsid w:val="002633B3"/>
    <w:rsid w:val="00264F2F"/>
    <w:rsid w:val="00266C57"/>
    <w:rsid w:val="002703A4"/>
    <w:rsid w:val="0027083D"/>
    <w:rsid w:val="00271259"/>
    <w:rsid w:val="0027155A"/>
    <w:rsid w:val="00273A5B"/>
    <w:rsid w:val="00277A53"/>
    <w:rsid w:val="00277DFB"/>
    <w:rsid w:val="00280855"/>
    <w:rsid w:val="00283760"/>
    <w:rsid w:val="00284512"/>
    <w:rsid w:val="00286B11"/>
    <w:rsid w:val="002903B8"/>
    <w:rsid w:val="0029055B"/>
    <w:rsid w:val="00290A61"/>
    <w:rsid w:val="00291E3A"/>
    <w:rsid w:val="002928D6"/>
    <w:rsid w:val="00293AED"/>
    <w:rsid w:val="00293EFF"/>
    <w:rsid w:val="00294566"/>
    <w:rsid w:val="00294CC4"/>
    <w:rsid w:val="002968E7"/>
    <w:rsid w:val="00296932"/>
    <w:rsid w:val="002A143D"/>
    <w:rsid w:val="002A3953"/>
    <w:rsid w:val="002A5E7B"/>
    <w:rsid w:val="002A7124"/>
    <w:rsid w:val="002A7CCE"/>
    <w:rsid w:val="002B22E2"/>
    <w:rsid w:val="002B3CA1"/>
    <w:rsid w:val="002B6BC7"/>
    <w:rsid w:val="002B7503"/>
    <w:rsid w:val="002B7799"/>
    <w:rsid w:val="002B7CFB"/>
    <w:rsid w:val="002C0102"/>
    <w:rsid w:val="002C458B"/>
    <w:rsid w:val="002C476D"/>
    <w:rsid w:val="002C4894"/>
    <w:rsid w:val="002C5D11"/>
    <w:rsid w:val="002C683F"/>
    <w:rsid w:val="002C710F"/>
    <w:rsid w:val="002C713D"/>
    <w:rsid w:val="002C771B"/>
    <w:rsid w:val="002D0077"/>
    <w:rsid w:val="002D0781"/>
    <w:rsid w:val="002D0A42"/>
    <w:rsid w:val="002D4999"/>
    <w:rsid w:val="002D6E21"/>
    <w:rsid w:val="002D7BB7"/>
    <w:rsid w:val="002E019E"/>
    <w:rsid w:val="002E4464"/>
    <w:rsid w:val="002E5BFF"/>
    <w:rsid w:val="002E7E6A"/>
    <w:rsid w:val="002F04DE"/>
    <w:rsid w:val="002F1033"/>
    <w:rsid w:val="002F18BD"/>
    <w:rsid w:val="002F2811"/>
    <w:rsid w:val="002F481A"/>
    <w:rsid w:val="002F49A2"/>
    <w:rsid w:val="002F5B84"/>
    <w:rsid w:val="00300CBA"/>
    <w:rsid w:val="00301CAC"/>
    <w:rsid w:val="0030434B"/>
    <w:rsid w:val="003053FB"/>
    <w:rsid w:val="00310161"/>
    <w:rsid w:val="0031046A"/>
    <w:rsid w:val="00310745"/>
    <w:rsid w:val="00312732"/>
    <w:rsid w:val="00312EA8"/>
    <w:rsid w:val="00314022"/>
    <w:rsid w:val="00314EA2"/>
    <w:rsid w:val="00315FC4"/>
    <w:rsid w:val="003169DF"/>
    <w:rsid w:val="00317B7E"/>
    <w:rsid w:val="00320455"/>
    <w:rsid w:val="00320D4C"/>
    <w:rsid w:val="00322236"/>
    <w:rsid w:val="00322EA0"/>
    <w:rsid w:val="00323B75"/>
    <w:rsid w:val="00325BC6"/>
    <w:rsid w:val="003266D1"/>
    <w:rsid w:val="00330D41"/>
    <w:rsid w:val="00332580"/>
    <w:rsid w:val="00332B77"/>
    <w:rsid w:val="00332F9D"/>
    <w:rsid w:val="00341956"/>
    <w:rsid w:val="00343B18"/>
    <w:rsid w:val="00343B85"/>
    <w:rsid w:val="00347548"/>
    <w:rsid w:val="003510F4"/>
    <w:rsid w:val="00353FCD"/>
    <w:rsid w:val="00354D48"/>
    <w:rsid w:val="00355896"/>
    <w:rsid w:val="003560B5"/>
    <w:rsid w:val="0035680B"/>
    <w:rsid w:val="0035719E"/>
    <w:rsid w:val="003622D2"/>
    <w:rsid w:val="0036712B"/>
    <w:rsid w:val="00367543"/>
    <w:rsid w:val="003676D2"/>
    <w:rsid w:val="00371CB2"/>
    <w:rsid w:val="00371D75"/>
    <w:rsid w:val="003728F9"/>
    <w:rsid w:val="0037574E"/>
    <w:rsid w:val="0037647A"/>
    <w:rsid w:val="00380FEC"/>
    <w:rsid w:val="00381045"/>
    <w:rsid w:val="00382839"/>
    <w:rsid w:val="00383C29"/>
    <w:rsid w:val="00385224"/>
    <w:rsid w:val="003857D4"/>
    <w:rsid w:val="00393589"/>
    <w:rsid w:val="003943D0"/>
    <w:rsid w:val="00396AB8"/>
    <w:rsid w:val="00397AE8"/>
    <w:rsid w:val="00397F28"/>
    <w:rsid w:val="003A1566"/>
    <w:rsid w:val="003A1636"/>
    <w:rsid w:val="003A27E6"/>
    <w:rsid w:val="003A2A43"/>
    <w:rsid w:val="003A4331"/>
    <w:rsid w:val="003A5102"/>
    <w:rsid w:val="003A6679"/>
    <w:rsid w:val="003B0097"/>
    <w:rsid w:val="003B245E"/>
    <w:rsid w:val="003B371C"/>
    <w:rsid w:val="003B4262"/>
    <w:rsid w:val="003B4511"/>
    <w:rsid w:val="003B45B6"/>
    <w:rsid w:val="003B491E"/>
    <w:rsid w:val="003B54B0"/>
    <w:rsid w:val="003B5D48"/>
    <w:rsid w:val="003B68B4"/>
    <w:rsid w:val="003B6C90"/>
    <w:rsid w:val="003C1827"/>
    <w:rsid w:val="003C32B5"/>
    <w:rsid w:val="003C35D9"/>
    <w:rsid w:val="003C3881"/>
    <w:rsid w:val="003C3BDE"/>
    <w:rsid w:val="003C48BA"/>
    <w:rsid w:val="003C61D0"/>
    <w:rsid w:val="003C7B0C"/>
    <w:rsid w:val="003D0D07"/>
    <w:rsid w:val="003D1FF5"/>
    <w:rsid w:val="003D466E"/>
    <w:rsid w:val="003D474B"/>
    <w:rsid w:val="003D649D"/>
    <w:rsid w:val="003D780C"/>
    <w:rsid w:val="003D7F1C"/>
    <w:rsid w:val="003E07EF"/>
    <w:rsid w:val="003E2726"/>
    <w:rsid w:val="003E39FB"/>
    <w:rsid w:val="003E40E6"/>
    <w:rsid w:val="003E586A"/>
    <w:rsid w:val="003E6916"/>
    <w:rsid w:val="003F01D6"/>
    <w:rsid w:val="003F582F"/>
    <w:rsid w:val="003F63AD"/>
    <w:rsid w:val="003F7736"/>
    <w:rsid w:val="003F7861"/>
    <w:rsid w:val="00400605"/>
    <w:rsid w:val="00401408"/>
    <w:rsid w:val="004018CD"/>
    <w:rsid w:val="00401C4B"/>
    <w:rsid w:val="00402AD6"/>
    <w:rsid w:val="0040537A"/>
    <w:rsid w:val="00405F0C"/>
    <w:rsid w:val="00410D5F"/>
    <w:rsid w:val="00411539"/>
    <w:rsid w:val="00411F9F"/>
    <w:rsid w:val="004129FD"/>
    <w:rsid w:val="00415A89"/>
    <w:rsid w:val="00415E55"/>
    <w:rsid w:val="00416F92"/>
    <w:rsid w:val="004203C3"/>
    <w:rsid w:val="00420507"/>
    <w:rsid w:val="00422748"/>
    <w:rsid w:val="00422D1A"/>
    <w:rsid w:val="0042540D"/>
    <w:rsid w:val="00425C8F"/>
    <w:rsid w:val="00426D3F"/>
    <w:rsid w:val="00430837"/>
    <w:rsid w:val="00430C56"/>
    <w:rsid w:val="0043143E"/>
    <w:rsid w:val="0043259F"/>
    <w:rsid w:val="004326B8"/>
    <w:rsid w:val="004330E0"/>
    <w:rsid w:val="00433F4C"/>
    <w:rsid w:val="0043448F"/>
    <w:rsid w:val="00442A09"/>
    <w:rsid w:val="00444732"/>
    <w:rsid w:val="00451385"/>
    <w:rsid w:val="00451AED"/>
    <w:rsid w:val="004528BA"/>
    <w:rsid w:val="00454713"/>
    <w:rsid w:val="004565A0"/>
    <w:rsid w:val="00457AF6"/>
    <w:rsid w:val="004601D9"/>
    <w:rsid w:val="0046182D"/>
    <w:rsid w:val="00464F50"/>
    <w:rsid w:val="00467F59"/>
    <w:rsid w:val="004713C2"/>
    <w:rsid w:val="004719BD"/>
    <w:rsid w:val="0047346D"/>
    <w:rsid w:val="0047479F"/>
    <w:rsid w:val="00475893"/>
    <w:rsid w:val="004767CF"/>
    <w:rsid w:val="00477DDE"/>
    <w:rsid w:val="00480011"/>
    <w:rsid w:val="00480084"/>
    <w:rsid w:val="004810F6"/>
    <w:rsid w:val="00482072"/>
    <w:rsid w:val="00482C62"/>
    <w:rsid w:val="004838BC"/>
    <w:rsid w:val="00483ABE"/>
    <w:rsid w:val="00486C64"/>
    <w:rsid w:val="00487C23"/>
    <w:rsid w:val="00487D18"/>
    <w:rsid w:val="004900BD"/>
    <w:rsid w:val="00490BC9"/>
    <w:rsid w:val="0049152A"/>
    <w:rsid w:val="00491BD5"/>
    <w:rsid w:val="00492349"/>
    <w:rsid w:val="004938D9"/>
    <w:rsid w:val="004958C3"/>
    <w:rsid w:val="00496EDE"/>
    <w:rsid w:val="0049731F"/>
    <w:rsid w:val="00497BF4"/>
    <w:rsid w:val="004A3DAA"/>
    <w:rsid w:val="004A40A9"/>
    <w:rsid w:val="004A4305"/>
    <w:rsid w:val="004A546B"/>
    <w:rsid w:val="004A6499"/>
    <w:rsid w:val="004A7084"/>
    <w:rsid w:val="004B176F"/>
    <w:rsid w:val="004B2E6C"/>
    <w:rsid w:val="004B4789"/>
    <w:rsid w:val="004B73AE"/>
    <w:rsid w:val="004C160A"/>
    <w:rsid w:val="004C298D"/>
    <w:rsid w:val="004C58BB"/>
    <w:rsid w:val="004C5E10"/>
    <w:rsid w:val="004C603B"/>
    <w:rsid w:val="004C6E25"/>
    <w:rsid w:val="004D01CE"/>
    <w:rsid w:val="004D05E6"/>
    <w:rsid w:val="004D1123"/>
    <w:rsid w:val="004D1245"/>
    <w:rsid w:val="004D1B8A"/>
    <w:rsid w:val="004D3AC0"/>
    <w:rsid w:val="004D5A81"/>
    <w:rsid w:val="004D7445"/>
    <w:rsid w:val="004E1AA5"/>
    <w:rsid w:val="004E1AAC"/>
    <w:rsid w:val="004E2FF0"/>
    <w:rsid w:val="004E3ED1"/>
    <w:rsid w:val="004E7004"/>
    <w:rsid w:val="004E729F"/>
    <w:rsid w:val="004F01AF"/>
    <w:rsid w:val="004F0CBC"/>
    <w:rsid w:val="004F1832"/>
    <w:rsid w:val="004F36D2"/>
    <w:rsid w:val="004F76F3"/>
    <w:rsid w:val="004F7FB8"/>
    <w:rsid w:val="00503006"/>
    <w:rsid w:val="00503B2F"/>
    <w:rsid w:val="00504CE2"/>
    <w:rsid w:val="0050647A"/>
    <w:rsid w:val="00507B53"/>
    <w:rsid w:val="0051094E"/>
    <w:rsid w:val="0051497F"/>
    <w:rsid w:val="00514F21"/>
    <w:rsid w:val="00515632"/>
    <w:rsid w:val="005175CA"/>
    <w:rsid w:val="005212F6"/>
    <w:rsid w:val="00521CDF"/>
    <w:rsid w:val="0052273C"/>
    <w:rsid w:val="005279B6"/>
    <w:rsid w:val="00531357"/>
    <w:rsid w:val="0053281E"/>
    <w:rsid w:val="00535E50"/>
    <w:rsid w:val="005364E4"/>
    <w:rsid w:val="00537D7E"/>
    <w:rsid w:val="00540716"/>
    <w:rsid w:val="005407AB"/>
    <w:rsid w:val="0054396F"/>
    <w:rsid w:val="005469AC"/>
    <w:rsid w:val="0055047E"/>
    <w:rsid w:val="005512A3"/>
    <w:rsid w:val="00551722"/>
    <w:rsid w:val="00553E19"/>
    <w:rsid w:val="005565AA"/>
    <w:rsid w:val="0055666C"/>
    <w:rsid w:val="0056145E"/>
    <w:rsid w:val="00570E3C"/>
    <w:rsid w:val="00571E38"/>
    <w:rsid w:val="005741E4"/>
    <w:rsid w:val="00576B4F"/>
    <w:rsid w:val="00576F2C"/>
    <w:rsid w:val="00577950"/>
    <w:rsid w:val="0058156C"/>
    <w:rsid w:val="00581A43"/>
    <w:rsid w:val="00581C92"/>
    <w:rsid w:val="00581D42"/>
    <w:rsid w:val="0058344B"/>
    <w:rsid w:val="005837C0"/>
    <w:rsid w:val="00584267"/>
    <w:rsid w:val="00584B8F"/>
    <w:rsid w:val="005879C2"/>
    <w:rsid w:val="00587F73"/>
    <w:rsid w:val="0059075D"/>
    <w:rsid w:val="0059150E"/>
    <w:rsid w:val="00593669"/>
    <w:rsid w:val="00594F61"/>
    <w:rsid w:val="00597448"/>
    <w:rsid w:val="005978D0"/>
    <w:rsid w:val="00597EEE"/>
    <w:rsid w:val="005A1DAB"/>
    <w:rsid w:val="005A2760"/>
    <w:rsid w:val="005A4A7A"/>
    <w:rsid w:val="005A5382"/>
    <w:rsid w:val="005A6395"/>
    <w:rsid w:val="005A6408"/>
    <w:rsid w:val="005B2BE3"/>
    <w:rsid w:val="005B3F5C"/>
    <w:rsid w:val="005B70AE"/>
    <w:rsid w:val="005B7850"/>
    <w:rsid w:val="005C1442"/>
    <w:rsid w:val="005C4323"/>
    <w:rsid w:val="005C5816"/>
    <w:rsid w:val="005C620C"/>
    <w:rsid w:val="005D007E"/>
    <w:rsid w:val="005D3544"/>
    <w:rsid w:val="005D3E0B"/>
    <w:rsid w:val="005D466C"/>
    <w:rsid w:val="005D5505"/>
    <w:rsid w:val="005D6BFC"/>
    <w:rsid w:val="005D752A"/>
    <w:rsid w:val="005E1FE1"/>
    <w:rsid w:val="005E25B2"/>
    <w:rsid w:val="005E4215"/>
    <w:rsid w:val="005E43D0"/>
    <w:rsid w:val="005E447C"/>
    <w:rsid w:val="005E564E"/>
    <w:rsid w:val="005E56FD"/>
    <w:rsid w:val="005E61B1"/>
    <w:rsid w:val="005E66AD"/>
    <w:rsid w:val="005E6AE1"/>
    <w:rsid w:val="005E7F2D"/>
    <w:rsid w:val="005F0DB8"/>
    <w:rsid w:val="005F15FE"/>
    <w:rsid w:val="005F3F88"/>
    <w:rsid w:val="005F4260"/>
    <w:rsid w:val="005F4DFE"/>
    <w:rsid w:val="005F4F80"/>
    <w:rsid w:val="005F5F3A"/>
    <w:rsid w:val="005F7018"/>
    <w:rsid w:val="005F761C"/>
    <w:rsid w:val="0060083B"/>
    <w:rsid w:val="00600A22"/>
    <w:rsid w:val="00600F69"/>
    <w:rsid w:val="00603C8F"/>
    <w:rsid w:val="00603EF4"/>
    <w:rsid w:val="00607F3F"/>
    <w:rsid w:val="00610BD7"/>
    <w:rsid w:val="00611395"/>
    <w:rsid w:val="00611789"/>
    <w:rsid w:val="0061239B"/>
    <w:rsid w:val="00613D6E"/>
    <w:rsid w:val="006167B7"/>
    <w:rsid w:val="00617646"/>
    <w:rsid w:val="00621BD6"/>
    <w:rsid w:val="00624E69"/>
    <w:rsid w:val="00626ED4"/>
    <w:rsid w:val="00631EAA"/>
    <w:rsid w:val="006330D6"/>
    <w:rsid w:val="00633521"/>
    <w:rsid w:val="00634237"/>
    <w:rsid w:val="00636D81"/>
    <w:rsid w:val="00637AFD"/>
    <w:rsid w:val="00637E90"/>
    <w:rsid w:val="00641AD6"/>
    <w:rsid w:val="00641BC9"/>
    <w:rsid w:val="006430F0"/>
    <w:rsid w:val="00643494"/>
    <w:rsid w:val="00644A1A"/>
    <w:rsid w:val="00644AC6"/>
    <w:rsid w:val="0064592E"/>
    <w:rsid w:val="00647128"/>
    <w:rsid w:val="00647EB9"/>
    <w:rsid w:val="00651B46"/>
    <w:rsid w:val="0065351C"/>
    <w:rsid w:val="006539A8"/>
    <w:rsid w:val="00653C4E"/>
    <w:rsid w:val="0065414A"/>
    <w:rsid w:val="00654BA6"/>
    <w:rsid w:val="006572EB"/>
    <w:rsid w:val="00657BAF"/>
    <w:rsid w:val="00657FB1"/>
    <w:rsid w:val="0066293F"/>
    <w:rsid w:val="00662A3A"/>
    <w:rsid w:val="00662D1E"/>
    <w:rsid w:val="00665ECC"/>
    <w:rsid w:val="00667032"/>
    <w:rsid w:val="0066713F"/>
    <w:rsid w:val="006703D3"/>
    <w:rsid w:val="00670BB3"/>
    <w:rsid w:val="0067133A"/>
    <w:rsid w:val="00671B07"/>
    <w:rsid w:val="00672B70"/>
    <w:rsid w:val="00675751"/>
    <w:rsid w:val="00675FA0"/>
    <w:rsid w:val="006812FF"/>
    <w:rsid w:val="00683548"/>
    <w:rsid w:val="006836E5"/>
    <w:rsid w:val="00686064"/>
    <w:rsid w:val="00687D2B"/>
    <w:rsid w:val="0069269B"/>
    <w:rsid w:val="00692D22"/>
    <w:rsid w:val="00692D65"/>
    <w:rsid w:val="00693A91"/>
    <w:rsid w:val="00694096"/>
    <w:rsid w:val="00697DB9"/>
    <w:rsid w:val="006A05AC"/>
    <w:rsid w:val="006A084F"/>
    <w:rsid w:val="006A0A72"/>
    <w:rsid w:val="006A0C43"/>
    <w:rsid w:val="006A10CD"/>
    <w:rsid w:val="006A1E58"/>
    <w:rsid w:val="006A7BBD"/>
    <w:rsid w:val="006B12C9"/>
    <w:rsid w:val="006B189A"/>
    <w:rsid w:val="006B1AAE"/>
    <w:rsid w:val="006B261F"/>
    <w:rsid w:val="006B2956"/>
    <w:rsid w:val="006B3046"/>
    <w:rsid w:val="006B6D17"/>
    <w:rsid w:val="006B79EE"/>
    <w:rsid w:val="006B7EDF"/>
    <w:rsid w:val="006C0045"/>
    <w:rsid w:val="006C13A2"/>
    <w:rsid w:val="006C25A9"/>
    <w:rsid w:val="006C4B6D"/>
    <w:rsid w:val="006C5A67"/>
    <w:rsid w:val="006C61AE"/>
    <w:rsid w:val="006C6222"/>
    <w:rsid w:val="006C6B49"/>
    <w:rsid w:val="006C6D23"/>
    <w:rsid w:val="006C7473"/>
    <w:rsid w:val="006D07C0"/>
    <w:rsid w:val="006D18D9"/>
    <w:rsid w:val="006D18FC"/>
    <w:rsid w:val="006D482C"/>
    <w:rsid w:val="006E0D9B"/>
    <w:rsid w:val="006E1742"/>
    <w:rsid w:val="006E2376"/>
    <w:rsid w:val="006E3204"/>
    <w:rsid w:val="006E4EA5"/>
    <w:rsid w:val="006E6C98"/>
    <w:rsid w:val="006E7075"/>
    <w:rsid w:val="006E7189"/>
    <w:rsid w:val="006F0CFF"/>
    <w:rsid w:val="006F1015"/>
    <w:rsid w:val="006F5BEA"/>
    <w:rsid w:val="006F619F"/>
    <w:rsid w:val="006F6EE9"/>
    <w:rsid w:val="00700FED"/>
    <w:rsid w:val="00701097"/>
    <w:rsid w:val="00701E93"/>
    <w:rsid w:val="00703A54"/>
    <w:rsid w:val="00704526"/>
    <w:rsid w:val="00705465"/>
    <w:rsid w:val="00710EF4"/>
    <w:rsid w:val="0071460F"/>
    <w:rsid w:val="00715B5B"/>
    <w:rsid w:val="00717E11"/>
    <w:rsid w:val="00720649"/>
    <w:rsid w:val="00720883"/>
    <w:rsid w:val="00721D27"/>
    <w:rsid w:val="0072322D"/>
    <w:rsid w:val="0072551F"/>
    <w:rsid w:val="0072774F"/>
    <w:rsid w:val="0073039F"/>
    <w:rsid w:val="007305D5"/>
    <w:rsid w:val="007328DD"/>
    <w:rsid w:val="00732C49"/>
    <w:rsid w:val="007341C9"/>
    <w:rsid w:val="0073683B"/>
    <w:rsid w:val="00743B22"/>
    <w:rsid w:val="00750F33"/>
    <w:rsid w:val="00752365"/>
    <w:rsid w:val="00753D25"/>
    <w:rsid w:val="00754991"/>
    <w:rsid w:val="00757622"/>
    <w:rsid w:val="00762AB1"/>
    <w:rsid w:val="007637FA"/>
    <w:rsid w:val="007643EB"/>
    <w:rsid w:val="00765860"/>
    <w:rsid w:val="007709A6"/>
    <w:rsid w:val="0077137D"/>
    <w:rsid w:val="00771C15"/>
    <w:rsid w:val="00772C26"/>
    <w:rsid w:val="00773258"/>
    <w:rsid w:val="007738A2"/>
    <w:rsid w:val="00774FB3"/>
    <w:rsid w:val="00775B7D"/>
    <w:rsid w:val="00776441"/>
    <w:rsid w:val="007768CE"/>
    <w:rsid w:val="007771ED"/>
    <w:rsid w:val="0078195E"/>
    <w:rsid w:val="00782E27"/>
    <w:rsid w:val="00783090"/>
    <w:rsid w:val="007905D0"/>
    <w:rsid w:val="007925DD"/>
    <w:rsid w:val="00794A41"/>
    <w:rsid w:val="00795ECE"/>
    <w:rsid w:val="0079634B"/>
    <w:rsid w:val="007965B5"/>
    <w:rsid w:val="007A19D7"/>
    <w:rsid w:val="007A1CA3"/>
    <w:rsid w:val="007A2AFD"/>
    <w:rsid w:val="007A5278"/>
    <w:rsid w:val="007A63A8"/>
    <w:rsid w:val="007A66A7"/>
    <w:rsid w:val="007A70A7"/>
    <w:rsid w:val="007A7C08"/>
    <w:rsid w:val="007A7F0B"/>
    <w:rsid w:val="007B06AC"/>
    <w:rsid w:val="007B17AB"/>
    <w:rsid w:val="007B2924"/>
    <w:rsid w:val="007B2AAA"/>
    <w:rsid w:val="007B3608"/>
    <w:rsid w:val="007B498A"/>
    <w:rsid w:val="007B5007"/>
    <w:rsid w:val="007B6649"/>
    <w:rsid w:val="007C0C7F"/>
    <w:rsid w:val="007C15DC"/>
    <w:rsid w:val="007C516E"/>
    <w:rsid w:val="007C6630"/>
    <w:rsid w:val="007D07ED"/>
    <w:rsid w:val="007D0F51"/>
    <w:rsid w:val="007D221D"/>
    <w:rsid w:val="007D3149"/>
    <w:rsid w:val="007D43FB"/>
    <w:rsid w:val="007D4438"/>
    <w:rsid w:val="007D65AB"/>
    <w:rsid w:val="007D7282"/>
    <w:rsid w:val="007E0934"/>
    <w:rsid w:val="007E571A"/>
    <w:rsid w:val="007E7535"/>
    <w:rsid w:val="007F2681"/>
    <w:rsid w:val="007F3B46"/>
    <w:rsid w:val="007F3DBF"/>
    <w:rsid w:val="007F4446"/>
    <w:rsid w:val="007F61BE"/>
    <w:rsid w:val="007F6267"/>
    <w:rsid w:val="007F6A4B"/>
    <w:rsid w:val="007F6E05"/>
    <w:rsid w:val="008023D0"/>
    <w:rsid w:val="00802680"/>
    <w:rsid w:val="0080298D"/>
    <w:rsid w:val="00802CCC"/>
    <w:rsid w:val="00804530"/>
    <w:rsid w:val="00812C11"/>
    <w:rsid w:val="00814E90"/>
    <w:rsid w:val="00815227"/>
    <w:rsid w:val="00815570"/>
    <w:rsid w:val="0081568A"/>
    <w:rsid w:val="00815CBF"/>
    <w:rsid w:val="00821F06"/>
    <w:rsid w:val="008220D6"/>
    <w:rsid w:val="00822DCC"/>
    <w:rsid w:val="00824687"/>
    <w:rsid w:val="008271B3"/>
    <w:rsid w:val="00830B7D"/>
    <w:rsid w:val="00831069"/>
    <w:rsid w:val="00831412"/>
    <w:rsid w:val="00831FFD"/>
    <w:rsid w:val="00832C70"/>
    <w:rsid w:val="00832E90"/>
    <w:rsid w:val="008345E8"/>
    <w:rsid w:val="0083520E"/>
    <w:rsid w:val="008355AB"/>
    <w:rsid w:val="00835C0F"/>
    <w:rsid w:val="00835E06"/>
    <w:rsid w:val="00835E74"/>
    <w:rsid w:val="00835FCE"/>
    <w:rsid w:val="00837893"/>
    <w:rsid w:val="008424EC"/>
    <w:rsid w:val="008431A3"/>
    <w:rsid w:val="0084377F"/>
    <w:rsid w:val="008451BB"/>
    <w:rsid w:val="0084593B"/>
    <w:rsid w:val="008472DB"/>
    <w:rsid w:val="00847D2E"/>
    <w:rsid w:val="00847EB7"/>
    <w:rsid w:val="00851D17"/>
    <w:rsid w:val="00856928"/>
    <w:rsid w:val="00856B09"/>
    <w:rsid w:val="00857D37"/>
    <w:rsid w:val="00860217"/>
    <w:rsid w:val="008619C6"/>
    <w:rsid w:val="00862945"/>
    <w:rsid w:val="00864574"/>
    <w:rsid w:val="008647A1"/>
    <w:rsid w:val="00864DD3"/>
    <w:rsid w:val="0086699E"/>
    <w:rsid w:val="00866A6D"/>
    <w:rsid w:val="00867903"/>
    <w:rsid w:val="00872F33"/>
    <w:rsid w:val="00873606"/>
    <w:rsid w:val="00875F66"/>
    <w:rsid w:val="008774B1"/>
    <w:rsid w:val="00880C35"/>
    <w:rsid w:val="00881351"/>
    <w:rsid w:val="00881667"/>
    <w:rsid w:val="00881DF5"/>
    <w:rsid w:val="00882172"/>
    <w:rsid w:val="008840AE"/>
    <w:rsid w:val="008856E5"/>
    <w:rsid w:val="00886277"/>
    <w:rsid w:val="00886EF3"/>
    <w:rsid w:val="00891ACE"/>
    <w:rsid w:val="00893D15"/>
    <w:rsid w:val="00894100"/>
    <w:rsid w:val="00896123"/>
    <w:rsid w:val="00897A24"/>
    <w:rsid w:val="008A098F"/>
    <w:rsid w:val="008A0D9A"/>
    <w:rsid w:val="008A1893"/>
    <w:rsid w:val="008A1C2A"/>
    <w:rsid w:val="008A2280"/>
    <w:rsid w:val="008A229B"/>
    <w:rsid w:val="008A2511"/>
    <w:rsid w:val="008A6A1C"/>
    <w:rsid w:val="008B3BF3"/>
    <w:rsid w:val="008B3D80"/>
    <w:rsid w:val="008B4501"/>
    <w:rsid w:val="008B4B86"/>
    <w:rsid w:val="008B53AA"/>
    <w:rsid w:val="008B7609"/>
    <w:rsid w:val="008C6C4B"/>
    <w:rsid w:val="008C6E4C"/>
    <w:rsid w:val="008C7DF0"/>
    <w:rsid w:val="008D3027"/>
    <w:rsid w:val="008D4750"/>
    <w:rsid w:val="008D57A9"/>
    <w:rsid w:val="008D6D2E"/>
    <w:rsid w:val="008D7B9C"/>
    <w:rsid w:val="008E00E8"/>
    <w:rsid w:val="008E08BD"/>
    <w:rsid w:val="008E2817"/>
    <w:rsid w:val="008E48E7"/>
    <w:rsid w:val="008E51F4"/>
    <w:rsid w:val="008F2AC8"/>
    <w:rsid w:val="008F391B"/>
    <w:rsid w:val="008F39E2"/>
    <w:rsid w:val="008F54CE"/>
    <w:rsid w:val="008F5609"/>
    <w:rsid w:val="008F5EB9"/>
    <w:rsid w:val="008F7638"/>
    <w:rsid w:val="00900690"/>
    <w:rsid w:val="00901776"/>
    <w:rsid w:val="00901ABC"/>
    <w:rsid w:val="00906D5F"/>
    <w:rsid w:val="009106B0"/>
    <w:rsid w:val="00910ED8"/>
    <w:rsid w:val="009111BB"/>
    <w:rsid w:val="0091123A"/>
    <w:rsid w:val="009117BA"/>
    <w:rsid w:val="0091272D"/>
    <w:rsid w:val="009132F8"/>
    <w:rsid w:val="00913BD6"/>
    <w:rsid w:val="009167A5"/>
    <w:rsid w:val="00917570"/>
    <w:rsid w:val="00917784"/>
    <w:rsid w:val="009215D9"/>
    <w:rsid w:val="00922E56"/>
    <w:rsid w:val="009244D7"/>
    <w:rsid w:val="009248DA"/>
    <w:rsid w:val="00925245"/>
    <w:rsid w:val="00925CA2"/>
    <w:rsid w:val="00925DE1"/>
    <w:rsid w:val="00926303"/>
    <w:rsid w:val="009301B8"/>
    <w:rsid w:val="00931F2F"/>
    <w:rsid w:val="00931FA6"/>
    <w:rsid w:val="0093237E"/>
    <w:rsid w:val="009323F6"/>
    <w:rsid w:val="00933628"/>
    <w:rsid w:val="0093593E"/>
    <w:rsid w:val="00935FB1"/>
    <w:rsid w:val="00940B0E"/>
    <w:rsid w:val="0094256D"/>
    <w:rsid w:val="009441A1"/>
    <w:rsid w:val="00944C82"/>
    <w:rsid w:val="00945DF0"/>
    <w:rsid w:val="009462B7"/>
    <w:rsid w:val="00950AA3"/>
    <w:rsid w:val="00952701"/>
    <w:rsid w:val="009555F5"/>
    <w:rsid w:val="00957A5A"/>
    <w:rsid w:val="00960BFB"/>
    <w:rsid w:val="00960F13"/>
    <w:rsid w:val="00962E5C"/>
    <w:rsid w:val="00963705"/>
    <w:rsid w:val="00963FD3"/>
    <w:rsid w:val="00972472"/>
    <w:rsid w:val="00973616"/>
    <w:rsid w:val="00976594"/>
    <w:rsid w:val="0097677D"/>
    <w:rsid w:val="00976907"/>
    <w:rsid w:val="0097694C"/>
    <w:rsid w:val="00976C67"/>
    <w:rsid w:val="0097728E"/>
    <w:rsid w:val="00980094"/>
    <w:rsid w:val="00982148"/>
    <w:rsid w:val="00983303"/>
    <w:rsid w:val="00983819"/>
    <w:rsid w:val="0098405A"/>
    <w:rsid w:val="00986501"/>
    <w:rsid w:val="00986DA3"/>
    <w:rsid w:val="0099070C"/>
    <w:rsid w:val="009908ED"/>
    <w:rsid w:val="00991D7A"/>
    <w:rsid w:val="009923FE"/>
    <w:rsid w:val="00992EB6"/>
    <w:rsid w:val="00993CCE"/>
    <w:rsid w:val="00993E0F"/>
    <w:rsid w:val="00994A3C"/>
    <w:rsid w:val="009962B5"/>
    <w:rsid w:val="0099713E"/>
    <w:rsid w:val="0099792E"/>
    <w:rsid w:val="009A03D0"/>
    <w:rsid w:val="009A0B25"/>
    <w:rsid w:val="009A1C2C"/>
    <w:rsid w:val="009A202B"/>
    <w:rsid w:val="009A26B4"/>
    <w:rsid w:val="009A4C60"/>
    <w:rsid w:val="009A5624"/>
    <w:rsid w:val="009A5695"/>
    <w:rsid w:val="009A75D6"/>
    <w:rsid w:val="009B0A60"/>
    <w:rsid w:val="009B0B3A"/>
    <w:rsid w:val="009B0F45"/>
    <w:rsid w:val="009B12DF"/>
    <w:rsid w:val="009B15A2"/>
    <w:rsid w:val="009B3BB7"/>
    <w:rsid w:val="009B40C4"/>
    <w:rsid w:val="009B55F3"/>
    <w:rsid w:val="009B6B37"/>
    <w:rsid w:val="009C0791"/>
    <w:rsid w:val="009C3618"/>
    <w:rsid w:val="009C3765"/>
    <w:rsid w:val="009C5425"/>
    <w:rsid w:val="009C54DE"/>
    <w:rsid w:val="009C5A82"/>
    <w:rsid w:val="009C69B2"/>
    <w:rsid w:val="009D145B"/>
    <w:rsid w:val="009D1904"/>
    <w:rsid w:val="009D20EF"/>
    <w:rsid w:val="009D36B7"/>
    <w:rsid w:val="009D3FA0"/>
    <w:rsid w:val="009D46E4"/>
    <w:rsid w:val="009D5CB2"/>
    <w:rsid w:val="009D6E16"/>
    <w:rsid w:val="009D777B"/>
    <w:rsid w:val="009E0DB3"/>
    <w:rsid w:val="009E2317"/>
    <w:rsid w:val="009E40BF"/>
    <w:rsid w:val="009E4395"/>
    <w:rsid w:val="009E712B"/>
    <w:rsid w:val="009E74C3"/>
    <w:rsid w:val="009E7CAE"/>
    <w:rsid w:val="009F04E4"/>
    <w:rsid w:val="009F20D4"/>
    <w:rsid w:val="009F33F5"/>
    <w:rsid w:val="009F6D79"/>
    <w:rsid w:val="009F784E"/>
    <w:rsid w:val="009F791F"/>
    <w:rsid w:val="00A000F1"/>
    <w:rsid w:val="00A00A6D"/>
    <w:rsid w:val="00A0120F"/>
    <w:rsid w:val="00A01DC2"/>
    <w:rsid w:val="00A02282"/>
    <w:rsid w:val="00A029F7"/>
    <w:rsid w:val="00A05147"/>
    <w:rsid w:val="00A06F3C"/>
    <w:rsid w:val="00A10176"/>
    <w:rsid w:val="00A10CDE"/>
    <w:rsid w:val="00A1433E"/>
    <w:rsid w:val="00A14A1B"/>
    <w:rsid w:val="00A1548C"/>
    <w:rsid w:val="00A15A03"/>
    <w:rsid w:val="00A17D13"/>
    <w:rsid w:val="00A20488"/>
    <w:rsid w:val="00A20CBA"/>
    <w:rsid w:val="00A210C4"/>
    <w:rsid w:val="00A21EB3"/>
    <w:rsid w:val="00A227D2"/>
    <w:rsid w:val="00A2281B"/>
    <w:rsid w:val="00A230F4"/>
    <w:rsid w:val="00A26033"/>
    <w:rsid w:val="00A31E5A"/>
    <w:rsid w:val="00A333E3"/>
    <w:rsid w:val="00A33EF1"/>
    <w:rsid w:val="00A345E6"/>
    <w:rsid w:val="00A365EB"/>
    <w:rsid w:val="00A37046"/>
    <w:rsid w:val="00A37FCE"/>
    <w:rsid w:val="00A41033"/>
    <w:rsid w:val="00A42D74"/>
    <w:rsid w:val="00A44D4A"/>
    <w:rsid w:val="00A45A29"/>
    <w:rsid w:val="00A4697E"/>
    <w:rsid w:val="00A47340"/>
    <w:rsid w:val="00A51347"/>
    <w:rsid w:val="00A517A3"/>
    <w:rsid w:val="00A5212C"/>
    <w:rsid w:val="00A52983"/>
    <w:rsid w:val="00A5401D"/>
    <w:rsid w:val="00A571B0"/>
    <w:rsid w:val="00A572E6"/>
    <w:rsid w:val="00A57317"/>
    <w:rsid w:val="00A57443"/>
    <w:rsid w:val="00A57E22"/>
    <w:rsid w:val="00A6399E"/>
    <w:rsid w:val="00A6448A"/>
    <w:rsid w:val="00A651A9"/>
    <w:rsid w:val="00A65535"/>
    <w:rsid w:val="00A70751"/>
    <w:rsid w:val="00A73BC4"/>
    <w:rsid w:val="00A73E9B"/>
    <w:rsid w:val="00A754F5"/>
    <w:rsid w:val="00A7555D"/>
    <w:rsid w:val="00A80E4E"/>
    <w:rsid w:val="00A81606"/>
    <w:rsid w:val="00A8251F"/>
    <w:rsid w:val="00A83C11"/>
    <w:rsid w:val="00A84704"/>
    <w:rsid w:val="00A85932"/>
    <w:rsid w:val="00A90349"/>
    <w:rsid w:val="00A927F5"/>
    <w:rsid w:val="00A948D1"/>
    <w:rsid w:val="00AA1BA5"/>
    <w:rsid w:val="00AA48B5"/>
    <w:rsid w:val="00AA67DE"/>
    <w:rsid w:val="00AA6BEB"/>
    <w:rsid w:val="00AA7302"/>
    <w:rsid w:val="00AB224C"/>
    <w:rsid w:val="00AB2852"/>
    <w:rsid w:val="00AB5D7F"/>
    <w:rsid w:val="00AC01DC"/>
    <w:rsid w:val="00AC09C1"/>
    <w:rsid w:val="00AC0F4B"/>
    <w:rsid w:val="00AC1CA2"/>
    <w:rsid w:val="00AC521A"/>
    <w:rsid w:val="00AC5BE4"/>
    <w:rsid w:val="00AC6B01"/>
    <w:rsid w:val="00AD00F9"/>
    <w:rsid w:val="00AD2C76"/>
    <w:rsid w:val="00AD3711"/>
    <w:rsid w:val="00AD3879"/>
    <w:rsid w:val="00AD562B"/>
    <w:rsid w:val="00AD6571"/>
    <w:rsid w:val="00AD6719"/>
    <w:rsid w:val="00AE1EF5"/>
    <w:rsid w:val="00AE266C"/>
    <w:rsid w:val="00AE31DD"/>
    <w:rsid w:val="00AE39FD"/>
    <w:rsid w:val="00AE47B4"/>
    <w:rsid w:val="00AE5257"/>
    <w:rsid w:val="00AE7D0F"/>
    <w:rsid w:val="00AF0EFC"/>
    <w:rsid w:val="00AF16FA"/>
    <w:rsid w:val="00AF1788"/>
    <w:rsid w:val="00AF1CF2"/>
    <w:rsid w:val="00AF1EEA"/>
    <w:rsid w:val="00AF24AF"/>
    <w:rsid w:val="00AF3C6D"/>
    <w:rsid w:val="00AF5DDE"/>
    <w:rsid w:val="00AF6D2A"/>
    <w:rsid w:val="00AF7D3A"/>
    <w:rsid w:val="00B01C00"/>
    <w:rsid w:val="00B01EE5"/>
    <w:rsid w:val="00B0281B"/>
    <w:rsid w:val="00B02DE9"/>
    <w:rsid w:val="00B04527"/>
    <w:rsid w:val="00B0721F"/>
    <w:rsid w:val="00B103A7"/>
    <w:rsid w:val="00B10B59"/>
    <w:rsid w:val="00B116D2"/>
    <w:rsid w:val="00B130BD"/>
    <w:rsid w:val="00B17028"/>
    <w:rsid w:val="00B17628"/>
    <w:rsid w:val="00B177FF"/>
    <w:rsid w:val="00B221FF"/>
    <w:rsid w:val="00B22A53"/>
    <w:rsid w:val="00B22E9F"/>
    <w:rsid w:val="00B22F5E"/>
    <w:rsid w:val="00B23945"/>
    <w:rsid w:val="00B25EC3"/>
    <w:rsid w:val="00B25ED7"/>
    <w:rsid w:val="00B26311"/>
    <w:rsid w:val="00B273E6"/>
    <w:rsid w:val="00B32FF4"/>
    <w:rsid w:val="00B3490A"/>
    <w:rsid w:val="00B36601"/>
    <w:rsid w:val="00B36C9F"/>
    <w:rsid w:val="00B3702E"/>
    <w:rsid w:val="00B37A9B"/>
    <w:rsid w:val="00B402C8"/>
    <w:rsid w:val="00B40593"/>
    <w:rsid w:val="00B40FCA"/>
    <w:rsid w:val="00B41971"/>
    <w:rsid w:val="00B43696"/>
    <w:rsid w:val="00B43D29"/>
    <w:rsid w:val="00B44823"/>
    <w:rsid w:val="00B44EE7"/>
    <w:rsid w:val="00B451EC"/>
    <w:rsid w:val="00B4580C"/>
    <w:rsid w:val="00B46ED3"/>
    <w:rsid w:val="00B47E57"/>
    <w:rsid w:val="00B5055A"/>
    <w:rsid w:val="00B52CE6"/>
    <w:rsid w:val="00B53836"/>
    <w:rsid w:val="00B55126"/>
    <w:rsid w:val="00B552A2"/>
    <w:rsid w:val="00B55528"/>
    <w:rsid w:val="00B5631B"/>
    <w:rsid w:val="00B56E91"/>
    <w:rsid w:val="00B60A2B"/>
    <w:rsid w:val="00B61251"/>
    <w:rsid w:val="00B64AA1"/>
    <w:rsid w:val="00B65BE2"/>
    <w:rsid w:val="00B6653B"/>
    <w:rsid w:val="00B66A36"/>
    <w:rsid w:val="00B66B55"/>
    <w:rsid w:val="00B66B58"/>
    <w:rsid w:val="00B672A2"/>
    <w:rsid w:val="00B74291"/>
    <w:rsid w:val="00B806CC"/>
    <w:rsid w:val="00B80E7B"/>
    <w:rsid w:val="00B8216C"/>
    <w:rsid w:val="00B832C6"/>
    <w:rsid w:val="00B848E6"/>
    <w:rsid w:val="00B876BE"/>
    <w:rsid w:val="00B90E16"/>
    <w:rsid w:val="00B915CB"/>
    <w:rsid w:val="00B94E1A"/>
    <w:rsid w:val="00B958D9"/>
    <w:rsid w:val="00B97E99"/>
    <w:rsid w:val="00B97FEF"/>
    <w:rsid w:val="00BA42B4"/>
    <w:rsid w:val="00BA63E6"/>
    <w:rsid w:val="00BB0023"/>
    <w:rsid w:val="00BB04A8"/>
    <w:rsid w:val="00BB1A05"/>
    <w:rsid w:val="00BB26D2"/>
    <w:rsid w:val="00BB33D6"/>
    <w:rsid w:val="00BB3E49"/>
    <w:rsid w:val="00BB41C5"/>
    <w:rsid w:val="00BB5AAE"/>
    <w:rsid w:val="00BB5CD8"/>
    <w:rsid w:val="00BB72A4"/>
    <w:rsid w:val="00BC17DF"/>
    <w:rsid w:val="00BC574E"/>
    <w:rsid w:val="00BC6BEB"/>
    <w:rsid w:val="00BD1793"/>
    <w:rsid w:val="00BD53FB"/>
    <w:rsid w:val="00BD5881"/>
    <w:rsid w:val="00BD5D8E"/>
    <w:rsid w:val="00BD6A7D"/>
    <w:rsid w:val="00BE4DC4"/>
    <w:rsid w:val="00BE50D4"/>
    <w:rsid w:val="00BE678E"/>
    <w:rsid w:val="00BE7949"/>
    <w:rsid w:val="00BF3011"/>
    <w:rsid w:val="00BF409B"/>
    <w:rsid w:val="00BF4179"/>
    <w:rsid w:val="00BF6A60"/>
    <w:rsid w:val="00BF6F7C"/>
    <w:rsid w:val="00BF7386"/>
    <w:rsid w:val="00BF7941"/>
    <w:rsid w:val="00C0038D"/>
    <w:rsid w:val="00C00AA1"/>
    <w:rsid w:val="00C018B9"/>
    <w:rsid w:val="00C021C7"/>
    <w:rsid w:val="00C038B9"/>
    <w:rsid w:val="00C07B81"/>
    <w:rsid w:val="00C1223A"/>
    <w:rsid w:val="00C12339"/>
    <w:rsid w:val="00C16126"/>
    <w:rsid w:val="00C16E3A"/>
    <w:rsid w:val="00C1722B"/>
    <w:rsid w:val="00C21325"/>
    <w:rsid w:val="00C21810"/>
    <w:rsid w:val="00C22394"/>
    <w:rsid w:val="00C237AE"/>
    <w:rsid w:val="00C23DE8"/>
    <w:rsid w:val="00C24A92"/>
    <w:rsid w:val="00C27046"/>
    <w:rsid w:val="00C27702"/>
    <w:rsid w:val="00C302B4"/>
    <w:rsid w:val="00C30492"/>
    <w:rsid w:val="00C36105"/>
    <w:rsid w:val="00C36948"/>
    <w:rsid w:val="00C37B99"/>
    <w:rsid w:val="00C37CC4"/>
    <w:rsid w:val="00C42051"/>
    <w:rsid w:val="00C45848"/>
    <w:rsid w:val="00C45956"/>
    <w:rsid w:val="00C5448E"/>
    <w:rsid w:val="00C569BF"/>
    <w:rsid w:val="00C56E21"/>
    <w:rsid w:val="00C57658"/>
    <w:rsid w:val="00C577A0"/>
    <w:rsid w:val="00C5787C"/>
    <w:rsid w:val="00C579B6"/>
    <w:rsid w:val="00C60014"/>
    <w:rsid w:val="00C61071"/>
    <w:rsid w:val="00C61076"/>
    <w:rsid w:val="00C636F0"/>
    <w:rsid w:val="00C63A2F"/>
    <w:rsid w:val="00C6599B"/>
    <w:rsid w:val="00C66768"/>
    <w:rsid w:val="00C67145"/>
    <w:rsid w:val="00C67E49"/>
    <w:rsid w:val="00C70E51"/>
    <w:rsid w:val="00C74596"/>
    <w:rsid w:val="00C746D2"/>
    <w:rsid w:val="00C773A4"/>
    <w:rsid w:val="00C8231A"/>
    <w:rsid w:val="00C83642"/>
    <w:rsid w:val="00C84640"/>
    <w:rsid w:val="00C87490"/>
    <w:rsid w:val="00C90D15"/>
    <w:rsid w:val="00C91598"/>
    <w:rsid w:val="00C919CF"/>
    <w:rsid w:val="00C92FAB"/>
    <w:rsid w:val="00C93482"/>
    <w:rsid w:val="00C93CD0"/>
    <w:rsid w:val="00C9408B"/>
    <w:rsid w:val="00C94EBE"/>
    <w:rsid w:val="00C96320"/>
    <w:rsid w:val="00C96497"/>
    <w:rsid w:val="00C96EC5"/>
    <w:rsid w:val="00CA1E53"/>
    <w:rsid w:val="00CA1ECE"/>
    <w:rsid w:val="00CA2DD7"/>
    <w:rsid w:val="00CA35B0"/>
    <w:rsid w:val="00CA42D0"/>
    <w:rsid w:val="00CA44EA"/>
    <w:rsid w:val="00CA53E6"/>
    <w:rsid w:val="00CA5740"/>
    <w:rsid w:val="00CA7428"/>
    <w:rsid w:val="00CA7BCC"/>
    <w:rsid w:val="00CB2ECF"/>
    <w:rsid w:val="00CB3719"/>
    <w:rsid w:val="00CB3FD6"/>
    <w:rsid w:val="00CB4F16"/>
    <w:rsid w:val="00CB580F"/>
    <w:rsid w:val="00CC0B36"/>
    <w:rsid w:val="00CC1165"/>
    <w:rsid w:val="00CC1D11"/>
    <w:rsid w:val="00CC213F"/>
    <w:rsid w:val="00CC4746"/>
    <w:rsid w:val="00CC4D82"/>
    <w:rsid w:val="00CC5215"/>
    <w:rsid w:val="00CD03E7"/>
    <w:rsid w:val="00CD0BC7"/>
    <w:rsid w:val="00CD195E"/>
    <w:rsid w:val="00CD1B84"/>
    <w:rsid w:val="00CD1DEA"/>
    <w:rsid w:val="00CD25E4"/>
    <w:rsid w:val="00CD38F8"/>
    <w:rsid w:val="00CD455A"/>
    <w:rsid w:val="00CD5CF9"/>
    <w:rsid w:val="00CE08B2"/>
    <w:rsid w:val="00CE1790"/>
    <w:rsid w:val="00CE1C04"/>
    <w:rsid w:val="00CE1FBA"/>
    <w:rsid w:val="00CE2D03"/>
    <w:rsid w:val="00CE396F"/>
    <w:rsid w:val="00CE45A4"/>
    <w:rsid w:val="00CE7CE2"/>
    <w:rsid w:val="00CF20D7"/>
    <w:rsid w:val="00CF29DF"/>
    <w:rsid w:val="00CF33F5"/>
    <w:rsid w:val="00CF4B2B"/>
    <w:rsid w:val="00CF74E5"/>
    <w:rsid w:val="00D00A6B"/>
    <w:rsid w:val="00D01573"/>
    <w:rsid w:val="00D022EA"/>
    <w:rsid w:val="00D02694"/>
    <w:rsid w:val="00D03316"/>
    <w:rsid w:val="00D03509"/>
    <w:rsid w:val="00D03592"/>
    <w:rsid w:val="00D038B6"/>
    <w:rsid w:val="00D03E83"/>
    <w:rsid w:val="00D046A6"/>
    <w:rsid w:val="00D05126"/>
    <w:rsid w:val="00D051AF"/>
    <w:rsid w:val="00D105C6"/>
    <w:rsid w:val="00D10674"/>
    <w:rsid w:val="00D11BF6"/>
    <w:rsid w:val="00D12483"/>
    <w:rsid w:val="00D13B4B"/>
    <w:rsid w:val="00D1439B"/>
    <w:rsid w:val="00D14A5C"/>
    <w:rsid w:val="00D15213"/>
    <w:rsid w:val="00D15A8E"/>
    <w:rsid w:val="00D17AB5"/>
    <w:rsid w:val="00D20FC0"/>
    <w:rsid w:val="00D22080"/>
    <w:rsid w:val="00D22A0E"/>
    <w:rsid w:val="00D22BB2"/>
    <w:rsid w:val="00D239A1"/>
    <w:rsid w:val="00D2443A"/>
    <w:rsid w:val="00D24F4B"/>
    <w:rsid w:val="00D25716"/>
    <w:rsid w:val="00D3062B"/>
    <w:rsid w:val="00D31513"/>
    <w:rsid w:val="00D32051"/>
    <w:rsid w:val="00D32967"/>
    <w:rsid w:val="00D32A15"/>
    <w:rsid w:val="00D32AF0"/>
    <w:rsid w:val="00D33E6D"/>
    <w:rsid w:val="00D37F0D"/>
    <w:rsid w:val="00D37F9F"/>
    <w:rsid w:val="00D4087A"/>
    <w:rsid w:val="00D40A1B"/>
    <w:rsid w:val="00D446BF"/>
    <w:rsid w:val="00D450B3"/>
    <w:rsid w:val="00D52488"/>
    <w:rsid w:val="00D53086"/>
    <w:rsid w:val="00D53829"/>
    <w:rsid w:val="00D53E8C"/>
    <w:rsid w:val="00D55ED7"/>
    <w:rsid w:val="00D57160"/>
    <w:rsid w:val="00D60CEE"/>
    <w:rsid w:val="00D60FD6"/>
    <w:rsid w:val="00D6310D"/>
    <w:rsid w:val="00D63E53"/>
    <w:rsid w:val="00D64FC3"/>
    <w:rsid w:val="00D65425"/>
    <w:rsid w:val="00D659FB"/>
    <w:rsid w:val="00D70038"/>
    <w:rsid w:val="00D7089F"/>
    <w:rsid w:val="00D710AD"/>
    <w:rsid w:val="00D7206B"/>
    <w:rsid w:val="00D723BD"/>
    <w:rsid w:val="00D7737E"/>
    <w:rsid w:val="00D81161"/>
    <w:rsid w:val="00D82BA6"/>
    <w:rsid w:val="00D83C4F"/>
    <w:rsid w:val="00D84146"/>
    <w:rsid w:val="00D841F4"/>
    <w:rsid w:val="00D85934"/>
    <w:rsid w:val="00D871EB"/>
    <w:rsid w:val="00D90B6B"/>
    <w:rsid w:val="00D90E64"/>
    <w:rsid w:val="00D933ED"/>
    <w:rsid w:val="00D93563"/>
    <w:rsid w:val="00D95A40"/>
    <w:rsid w:val="00D9679A"/>
    <w:rsid w:val="00DA028E"/>
    <w:rsid w:val="00DA0AD7"/>
    <w:rsid w:val="00DA10FC"/>
    <w:rsid w:val="00DA5B3E"/>
    <w:rsid w:val="00DA7270"/>
    <w:rsid w:val="00DB2BC2"/>
    <w:rsid w:val="00DB7B0C"/>
    <w:rsid w:val="00DC064B"/>
    <w:rsid w:val="00DC1018"/>
    <w:rsid w:val="00DC24C3"/>
    <w:rsid w:val="00DC389A"/>
    <w:rsid w:val="00DC43BF"/>
    <w:rsid w:val="00DC5394"/>
    <w:rsid w:val="00DC61E7"/>
    <w:rsid w:val="00DC625D"/>
    <w:rsid w:val="00DC7E13"/>
    <w:rsid w:val="00DD0130"/>
    <w:rsid w:val="00DD04DD"/>
    <w:rsid w:val="00DD3346"/>
    <w:rsid w:val="00DD722C"/>
    <w:rsid w:val="00DE1B31"/>
    <w:rsid w:val="00DE3278"/>
    <w:rsid w:val="00DE3F53"/>
    <w:rsid w:val="00DE49E1"/>
    <w:rsid w:val="00DE668E"/>
    <w:rsid w:val="00DE6788"/>
    <w:rsid w:val="00DE6B8D"/>
    <w:rsid w:val="00DE7C20"/>
    <w:rsid w:val="00DF3724"/>
    <w:rsid w:val="00DF4051"/>
    <w:rsid w:val="00DF52FE"/>
    <w:rsid w:val="00DF5456"/>
    <w:rsid w:val="00DF58ED"/>
    <w:rsid w:val="00E01236"/>
    <w:rsid w:val="00E04E12"/>
    <w:rsid w:val="00E071BB"/>
    <w:rsid w:val="00E10A41"/>
    <w:rsid w:val="00E12FB4"/>
    <w:rsid w:val="00E13F1B"/>
    <w:rsid w:val="00E1436E"/>
    <w:rsid w:val="00E155F8"/>
    <w:rsid w:val="00E20744"/>
    <w:rsid w:val="00E21409"/>
    <w:rsid w:val="00E243D1"/>
    <w:rsid w:val="00E265DE"/>
    <w:rsid w:val="00E272EC"/>
    <w:rsid w:val="00E30D7F"/>
    <w:rsid w:val="00E31F85"/>
    <w:rsid w:val="00E334B2"/>
    <w:rsid w:val="00E33D38"/>
    <w:rsid w:val="00E354F8"/>
    <w:rsid w:val="00E36447"/>
    <w:rsid w:val="00E36983"/>
    <w:rsid w:val="00E40084"/>
    <w:rsid w:val="00E413A5"/>
    <w:rsid w:val="00E435D2"/>
    <w:rsid w:val="00E44567"/>
    <w:rsid w:val="00E4554F"/>
    <w:rsid w:val="00E455F5"/>
    <w:rsid w:val="00E46768"/>
    <w:rsid w:val="00E47684"/>
    <w:rsid w:val="00E479B3"/>
    <w:rsid w:val="00E479CE"/>
    <w:rsid w:val="00E47C57"/>
    <w:rsid w:val="00E50046"/>
    <w:rsid w:val="00E52A3A"/>
    <w:rsid w:val="00E53AAA"/>
    <w:rsid w:val="00E54619"/>
    <w:rsid w:val="00E57A93"/>
    <w:rsid w:val="00E60182"/>
    <w:rsid w:val="00E62371"/>
    <w:rsid w:val="00E635CE"/>
    <w:rsid w:val="00E640C0"/>
    <w:rsid w:val="00E64D69"/>
    <w:rsid w:val="00E65C3B"/>
    <w:rsid w:val="00E66787"/>
    <w:rsid w:val="00E67440"/>
    <w:rsid w:val="00E67C24"/>
    <w:rsid w:val="00E71AA1"/>
    <w:rsid w:val="00E7205D"/>
    <w:rsid w:val="00E737D7"/>
    <w:rsid w:val="00E73AEB"/>
    <w:rsid w:val="00E742A2"/>
    <w:rsid w:val="00E75B13"/>
    <w:rsid w:val="00E75C78"/>
    <w:rsid w:val="00E76810"/>
    <w:rsid w:val="00E8005C"/>
    <w:rsid w:val="00E80286"/>
    <w:rsid w:val="00E80EC4"/>
    <w:rsid w:val="00E81703"/>
    <w:rsid w:val="00E84CB7"/>
    <w:rsid w:val="00E85E39"/>
    <w:rsid w:val="00E863DB"/>
    <w:rsid w:val="00E867C9"/>
    <w:rsid w:val="00E8694E"/>
    <w:rsid w:val="00E872F8"/>
    <w:rsid w:val="00E901CB"/>
    <w:rsid w:val="00E91878"/>
    <w:rsid w:val="00E91996"/>
    <w:rsid w:val="00E92213"/>
    <w:rsid w:val="00E9296B"/>
    <w:rsid w:val="00E92FA2"/>
    <w:rsid w:val="00E9394B"/>
    <w:rsid w:val="00EA023D"/>
    <w:rsid w:val="00EA1829"/>
    <w:rsid w:val="00EA1D74"/>
    <w:rsid w:val="00EA23B9"/>
    <w:rsid w:val="00EA2817"/>
    <w:rsid w:val="00EA2F06"/>
    <w:rsid w:val="00EA2F5A"/>
    <w:rsid w:val="00EA4714"/>
    <w:rsid w:val="00EA4EF4"/>
    <w:rsid w:val="00EA7E54"/>
    <w:rsid w:val="00EB15A5"/>
    <w:rsid w:val="00EB1DD1"/>
    <w:rsid w:val="00EB38C3"/>
    <w:rsid w:val="00EB39E3"/>
    <w:rsid w:val="00EB3EC2"/>
    <w:rsid w:val="00EB4504"/>
    <w:rsid w:val="00EB51EF"/>
    <w:rsid w:val="00EB60CE"/>
    <w:rsid w:val="00EB78E1"/>
    <w:rsid w:val="00EC085F"/>
    <w:rsid w:val="00EC0C81"/>
    <w:rsid w:val="00EC14B0"/>
    <w:rsid w:val="00EC161B"/>
    <w:rsid w:val="00EC2FE7"/>
    <w:rsid w:val="00EC5524"/>
    <w:rsid w:val="00EC7865"/>
    <w:rsid w:val="00EC7986"/>
    <w:rsid w:val="00EC79C3"/>
    <w:rsid w:val="00ED06B8"/>
    <w:rsid w:val="00ED0703"/>
    <w:rsid w:val="00ED1610"/>
    <w:rsid w:val="00ED2B09"/>
    <w:rsid w:val="00ED5E6E"/>
    <w:rsid w:val="00ED6A68"/>
    <w:rsid w:val="00ED735F"/>
    <w:rsid w:val="00EE02EC"/>
    <w:rsid w:val="00EE1021"/>
    <w:rsid w:val="00EE2064"/>
    <w:rsid w:val="00EE3E1D"/>
    <w:rsid w:val="00EE5F78"/>
    <w:rsid w:val="00EF1E94"/>
    <w:rsid w:val="00EF32D9"/>
    <w:rsid w:val="00EF4271"/>
    <w:rsid w:val="00EF4C62"/>
    <w:rsid w:val="00EF52F3"/>
    <w:rsid w:val="00EF54AF"/>
    <w:rsid w:val="00EF7A3E"/>
    <w:rsid w:val="00EF7AA6"/>
    <w:rsid w:val="00F0027D"/>
    <w:rsid w:val="00F03D1B"/>
    <w:rsid w:val="00F05B4C"/>
    <w:rsid w:val="00F10366"/>
    <w:rsid w:val="00F146EB"/>
    <w:rsid w:val="00F149D3"/>
    <w:rsid w:val="00F15B61"/>
    <w:rsid w:val="00F1786F"/>
    <w:rsid w:val="00F22D32"/>
    <w:rsid w:val="00F235BB"/>
    <w:rsid w:val="00F2541F"/>
    <w:rsid w:val="00F25541"/>
    <w:rsid w:val="00F26831"/>
    <w:rsid w:val="00F31B41"/>
    <w:rsid w:val="00F34695"/>
    <w:rsid w:val="00F350D4"/>
    <w:rsid w:val="00F35FDA"/>
    <w:rsid w:val="00F367AE"/>
    <w:rsid w:val="00F37678"/>
    <w:rsid w:val="00F403C3"/>
    <w:rsid w:val="00F4062D"/>
    <w:rsid w:val="00F40DE5"/>
    <w:rsid w:val="00F40E0D"/>
    <w:rsid w:val="00F41029"/>
    <w:rsid w:val="00F42E07"/>
    <w:rsid w:val="00F43C1C"/>
    <w:rsid w:val="00F44CB4"/>
    <w:rsid w:val="00F452A2"/>
    <w:rsid w:val="00F4678D"/>
    <w:rsid w:val="00F5119C"/>
    <w:rsid w:val="00F52F5E"/>
    <w:rsid w:val="00F540E5"/>
    <w:rsid w:val="00F54D54"/>
    <w:rsid w:val="00F57469"/>
    <w:rsid w:val="00F5796A"/>
    <w:rsid w:val="00F60871"/>
    <w:rsid w:val="00F611EE"/>
    <w:rsid w:val="00F6279F"/>
    <w:rsid w:val="00F63DA4"/>
    <w:rsid w:val="00F641A5"/>
    <w:rsid w:val="00F65839"/>
    <w:rsid w:val="00F67345"/>
    <w:rsid w:val="00F70151"/>
    <w:rsid w:val="00F70DB5"/>
    <w:rsid w:val="00F71546"/>
    <w:rsid w:val="00F717A2"/>
    <w:rsid w:val="00F74EF1"/>
    <w:rsid w:val="00F75EC8"/>
    <w:rsid w:val="00F76411"/>
    <w:rsid w:val="00F76651"/>
    <w:rsid w:val="00F76AFE"/>
    <w:rsid w:val="00F76F62"/>
    <w:rsid w:val="00F80BCE"/>
    <w:rsid w:val="00F814A8"/>
    <w:rsid w:val="00F84E42"/>
    <w:rsid w:val="00F852DA"/>
    <w:rsid w:val="00F86040"/>
    <w:rsid w:val="00F8706E"/>
    <w:rsid w:val="00F90082"/>
    <w:rsid w:val="00F91166"/>
    <w:rsid w:val="00F92B11"/>
    <w:rsid w:val="00F933F2"/>
    <w:rsid w:val="00F9456E"/>
    <w:rsid w:val="00F9487C"/>
    <w:rsid w:val="00F95376"/>
    <w:rsid w:val="00F96DBC"/>
    <w:rsid w:val="00FA0B0A"/>
    <w:rsid w:val="00FA23DB"/>
    <w:rsid w:val="00FA2761"/>
    <w:rsid w:val="00FA3EA8"/>
    <w:rsid w:val="00FA5F41"/>
    <w:rsid w:val="00FA6454"/>
    <w:rsid w:val="00FA6EBF"/>
    <w:rsid w:val="00FA75F1"/>
    <w:rsid w:val="00FB01C3"/>
    <w:rsid w:val="00FB0612"/>
    <w:rsid w:val="00FB09B5"/>
    <w:rsid w:val="00FB2AFE"/>
    <w:rsid w:val="00FB3AD9"/>
    <w:rsid w:val="00FB51CC"/>
    <w:rsid w:val="00FB5E94"/>
    <w:rsid w:val="00FB71EA"/>
    <w:rsid w:val="00FC1F1A"/>
    <w:rsid w:val="00FC3D72"/>
    <w:rsid w:val="00FC42FB"/>
    <w:rsid w:val="00FC6645"/>
    <w:rsid w:val="00FD0CDD"/>
    <w:rsid w:val="00FD18D1"/>
    <w:rsid w:val="00FD392A"/>
    <w:rsid w:val="00FD52CC"/>
    <w:rsid w:val="00FD575E"/>
    <w:rsid w:val="00FD68E0"/>
    <w:rsid w:val="00FD71E8"/>
    <w:rsid w:val="00FE2BD9"/>
    <w:rsid w:val="00FE3C63"/>
    <w:rsid w:val="00FE3E24"/>
    <w:rsid w:val="00FE45D0"/>
    <w:rsid w:val="00FF1A41"/>
    <w:rsid w:val="00FF2BD6"/>
    <w:rsid w:val="00FF2FFD"/>
    <w:rsid w:val="00FF4A1B"/>
    <w:rsid w:val="00FF7059"/>
    <w:rsid w:val="00FF7CC1"/>
    <w:rsid w:val="1A73B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06A4"/>
  <w15:chartTrackingRefBased/>
  <w15:docId w15:val="{5AA1B40B-F599-41F0-83C8-DCC39CA51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4E4"/>
    <w:pPr>
      <w:jc w:val="both"/>
    </w:pPr>
    <w:rPr>
      <w:lang w:val="de-DE"/>
    </w:rPr>
  </w:style>
  <w:style w:type="paragraph" w:styleId="Heading1">
    <w:name w:val="heading 1"/>
    <w:basedOn w:val="Normal"/>
    <w:next w:val="Normal"/>
    <w:link w:val="Heading1Char"/>
    <w:uiPriority w:val="9"/>
    <w:qFormat/>
    <w:rsid w:val="00BD1793"/>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lang w:val="de-CH"/>
    </w:rPr>
  </w:style>
  <w:style w:type="paragraph" w:styleId="Heading2">
    <w:name w:val="heading 2"/>
    <w:basedOn w:val="Normal"/>
    <w:next w:val="Normal"/>
    <w:link w:val="Heading2Char"/>
    <w:uiPriority w:val="9"/>
    <w:unhideWhenUsed/>
    <w:qFormat/>
    <w:rsid w:val="00BD1793"/>
    <w:pPr>
      <w:keepNext/>
      <w:keepLines/>
      <w:numPr>
        <w:ilvl w:val="1"/>
        <w:numId w:val="7"/>
      </w:numPr>
      <w:spacing w:before="40" w:after="0"/>
      <w:ind w:left="426"/>
      <w:outlineLvl w:val="1"/>
    </w:pPr>
    <w:rPr>
      <w:rFonts w:asciiTheme="majorHAnsi" w:eastAsiaTheme="majorEastAsia" w:hAnsiTheme="majorHAnsi" w:cstheme="majorBidi"/>
      <w:color w:val="2F5496" w:themeColor="accent1" w:themeShade="BF"/>
      <w:sz w:val="26"/>
      <w:szCs w:val="26"/>
      <w:lang w:val="de-CH"/>
    </w:rPr>
  </w:style>
  <w:style w:type="paragraph" w:styleId="Heading3">
    <w:name w:val="heading 3"/>
    <w:basedOn w:val="Normal"/>
    <w:next w:val="Normal"/>
    <w:link w:val="Heading3Char"/>
    <w:uiPriority w:val="9"/>
    <w:unhideWhenUsed/>
    <w:qFormat/>
    <w:rsid w:val="00CB580F"/>
    <w:pPr>
      <w:keepNext/>
      <w:keepLines/>
      <w:numPr>
        <w:ilvl w:val="2"/>
        <w:numId w:val="7"/>
      </w:numPr>
      <w:spacing w:before="40" w:after="0"/>
      <w:ind w:left="567" w:hanging="567"/>
      <w:outlineLvl w:val="2"/>
    </w:pPr>
    <w:rPr>
      <w:rFonts w:asciiTheme="majorHAnsi" w:eastAsiaTheme="majorEastAsia" w:hAnsiTheme="majorHAnsi" w:cstheme="majorBidi"/>
      <w:color w:val="1F3763" w:themeColor="accent1" w:themeShade="7F"/>
      <w:sz w:val="24"/>
      <w:szCs w:val="24"/>
      <w:lang w:val="de-CH"/>
    </w:rPr>
  </w:style>
  <w:style w:type="paragraph" w:styleId="Heading4">
    <w:name w:val="heading 4"/>
    <w:basedOn w:val="Normal"/>
    <w:next w:val="Normal"/>
    <w:link w:val="Heading4Char"/>
    <w:uiPriority w:val="9"/>
    <w:unhideWhenUsed/>
    <w:qFormat/>
    <w:rsid w:val="006812F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812F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5C0F"/>
  </w:style>
  <w:style w:type="paragraph" w:styleId="Footer">
    <w:name w:val="footer"/>
    <w:basedOn w:val="Normal"/>
    <w:link w:val="FooterChar"/>
    <w:uiPriority w:val="99"/>
    <w:unhideWhenUsed/>
    <w:rsid w:val="0083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5C0F"/>
  </w:style>
  <w:style w:type="character" w:customStyle="1" w:styleId="Heading1Char">
    <w:name w:val="Heading 1 Char"/>
    <w:basedOn w:val="DefaultParagraphFont"/>
    <w:link w:val="Heading1"/>
    <w:uiPriority w:val="9"/>
    <w:rsid w:val="00BD1793"/>
    <w:rPr>
      <w:rFonts w:asciiTheme="majorHAnsi" w:eastAsiaTheme="majorEastAsia" w:hAnsiTheme="majorHAnsi" w:cstheme="majorBidi"/>
      <w:color w:val="2F5496" w:themeColor="accent1" w:themeShade="BF"/>
      <w:sz w:val="32"/>
      <w:szCs w:val="32"/>
      <w:lang w:val="de-CH"/>
    </w:rPr>
  </w:style>
  <w:style w:type="character" w:customStyle="1" w:styleId="Heading2Char">
    <w:name w:val="Heading 2 Char"/>
    <w:basedOn w:val="DefaultParagraphFont"/>
    <w:link w:val="Heading2"/>
    <w:uiPriority w:val="9"/>
    <w:rsid w:val="00BD1793"/>
    <w:rPr>
      <w:rFonts w:asciiTheme="majorHAnsi" w:eastAsiaTheme="majorEastAsia" w:hAnsiTheme="majorHAnsi" w:cstheme="majorBidi"/>
      <w:color w:val="2F5496" w:themeColor="accent1" w:themeShade="BF"/>
      <w:sz w:val="26"/>
      <w:szCs w:val="26"/>
      <w:lang w:val="de-CH"/>
    </w:rPr>
  </w:style>
  <w:style w:type="paragraph" w:styleId="ListParagraph">
    <w:name w:val="List Paragraph"/>
    <w:basedOn w:val="Normal"/>
    <w:uiPriority w:val="34"/>
    <w:qFormat/>
    <w:rsid w:val="001E687D"/>
    <w:pPr>
      <w:ind w:left="720"/>
      <w:contextualSpacing/>
    </w:pPr>
  </w:style>
  <w:style w:type="paragraph" w:styleId="NoSpacing">
    <w:name w:val="No Spacing"/>
    <w:link w:val="NoSpacingChar"/>
    <w:uiPriority w:val="1"/>
    <w:qFormat/>
    <w:rsid w:val="0033258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332580"/>
    <w:rPr>
      <w:rFonts w:eastAsiaTheme="minorEastAsia"/>
      <w:lang w:val="en-US" w:eastAsia="zh-CN"/>
    </w:rPr>
  </w:style>
  <w:style w:type="character" w:styleId="PageNumber">
    <w:name w:val="page number"/>
    <w:basedOn w:val="DefaultParagraphFont"/>
    <w:uiPriority w:val="99"/>
    <w:semiHidden/>
    <w:unhideWhenUsed/>
    <w:rsid w:val="00611395"/>
  </w:style>
  <w:style w:type="paragraph" w:styleId="TOCHeading">
    <w:name w:val="TOC Heading"/>
    <w:basedOn w:val="Heading1"/>
    <w:next w:val="Normal"/>
    <w:uiPriority w:val="39"/>
    <w:unhideWhenUsed/>
    <w:qFormat/>
    <w:rsid w:val="002E5BFF"/>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E5BFF"/>
    <w:pPr>
      <w:spacing w:after="0"/>
    </w:pPr>
    <w:rPr>
      <w:rFonts w:cstheme="minorHAnsi"/>
      <w:b/>
      <w:bCs/>
      <w:smallCaps/>
    </w:rPr>
  </w:style>
  <w:style w:type="character" w:styleId="Hyperlink">
    <w:name w:val="Hyperlink"/>
    <w:basedOn w:val="DefaultParagraphFont"/>
    <w:uiPriority w:val="99"/>
    <w:unhideWhenUsed/>
    <w:rsid w:val="002E5BFF"/>
    <w:rPr>
      <w:color w:val="0563C1" w:themeColor="hyperlink"/>
      <w:u w:val="single"/>
    </w:rPr>
  </w:style>
  <w:style w:type="paragraph" w:styleId="TOC1">
    <w:name w:val="toc 1"/>
    <w:basedOn w:val="Normal"/>
    <w:next w:val="Normal"/>
    <w:autoRedefine/>
    <w:uiPriority w:val="39"/>
    <w:unhideWhenUsed/>
    <w:rsid w:val="002E5BFF"/>
    <w:pPr>
      <w:spacing w:before="360" w:after="360"/>
    </w:pPr>
    <w:rPr>
      <w:rFonts w:cstheme="minorHAnsi"/>
      <w:b/>
      <w:bCs/>
      <w:caps/>
      <w:u w:val="single"/>
    </w:rPr>
  </w:style>
  <w:style w:type="paragraph" w:styleId="TOC3">
    <w:name w:val="toc 3"/>
    <w:basedOn w:val="Normal"/>
    <w:next w:val="Normal"/>
    <w:autoRedefine/>
    <w:uiPriority w:val="39"/>
    <w:semiHidden/>
    <w:unhideWhenUsed/>
    <w:rsid w:val="002E5BFF"/>
    <w:pPr>
      <w:spacing w:after="0"/>
    </w:pPr>
    <w:rPr>
      <w:rFonts w:cstheme="minorHAnsi"/>
      <w:smallCaps/>
    </w:rPr>
  </w:style>
  <w:style w:type="paragraph" w:styleId="TOC4">
    <w:name w:val="toc 4"/>
    <w:basedOn w:val="Normal"/>
    <w:next w:val="Normal"/>
    <w:autoRedefine/>
    <w:uiPriority w:val="39"/>
    <w:semiHidden/>
    <w:unhideWhenUsed/>
    <w:rsid w:val="002E5BFF"/>
    <w:pPr>
      <w:spacing w:after="0"/>
    </w:pPr>
    <w:rPr>
      <w:rFonts w:cstheme="minorHAnsi"/>
    </w:rPr>
  </w:style>
  <w:style w:type="paragraph" w:styleId="TOC5">
    <w:name w:val="toc 5"/>
    <w:basedOn w:val="Normal"/>
    <w:next w:val="Normal"/>
    <w:autoRedefine/>
    <w:uiPriority w:val="39"/>
    <w:semiHidden/>
    <w:unhideWhenUsed/>
    <w:rsid w:val="002E5BFF"/>
    <w:pPr>
      <w:spacing w:after="0"/>
    </w:pPr>
    <w:rPr>
      <w:rFonts w:cstheme="minorHAnsi"/>
    </w:rPr>
  </w:style>
  <w:style w:type="paragraph" w:styleId="TOC6">
    <w:name w:val="toc 6"/>
    <w:basedOn w:val="Normal"/>
    <w:next w:val="Normal"/>
    <w:autoRedefine/>
    <w:uiPriority w:val="39"/>
    <w:semiHidden/>
    <w:unhideWhenUsed/>
    <w:rsid w:val="002E5BFF"/>
    <w:pPr>
      <w:spacing w:after="0"/>
    </w:pPr>
    <w:rPr>
      <w:rFonts w:cstheme="minorHAnsi"/>
    </w:rPr>
  </w:style>
  <w:style w:type="paragraph" w:styleId="TOC7">
    <w:name w:val="toc 7"/>
    <w:basedOn w:val="Normal"/>
    <w:next w:val="Normal"/>
    <w:autoRedefine/>
    <w:uiPriority w:val="39"/>
    <w:semiHidden/>
    <w:unhideWhenUsed/>
    <w:rsid w:val="002E5BFF"/>
    <w:pPr>
      <w:spacing w:after="0"/>
    </w:pPr>
    <w:rPr>
      <w:rFonts w:cstheme="minorHAnsi"/>
    </w:rPr>
  </w:style>
  <w:style w:type="paragraph" w:styleId="TOC8">
    <w:name w:val="toc 8"/>
    <w:basedOn w:val="Normal"/>
    <w:next w:val="Normal"/>
    <w:autoRedefine/>
    <w:uiPriority w:val="39"/>
    <w:semiHidden/>
    <w:unhideWhenUsed/>
    <w:rsid w:val="002E5BFF"/>
    <w:pPr>
      <w:spacing w:after="0"/>
    </w:pPr>
    <w:rPr>
      <w:rFonts w:cstheme="minorHAnsi"/>
    </w:rPr>
  </w:style>
  <w:style w:type="paragraph" w:styleId="TOC9">
    <w:name w:val="toc 9"/>
    <w:basedOn w:val="Normal"/>
    <w:next w:val="Normal"/>
    <w:autoRedefine/>
    <w:uiPriority w:val="39"/>
    <w:semiHidden/>
    <w:unhideWhenUsed/>
    <w:rsid w:val="002E5BFF"/>
    <w:pPr>
      <w:spacing w:after="0"/>
    </w:pPr>
    <w:rPr>
      <w:rFonts w:cstheme="minorHAnsi"/>
    </w:rPr>
  </w:style>
  <w:style w:type="character" w:customStyle="1" w:styleId="Heading3Char">
    <w:name w:val="Heading 3 Char"/>
    <w:basedOn w:val="DefaultParagraphFont"/>
    <w:link w:val="Heading3"/>
    <w:uiPriority w:val="9"/>
    <w:rsid w:val="00CB580F"/>
    <w:rPr>
      <w:rFonts w:asciiTheme="majorHAnsi" w:eastAsiaTheme="majorEastAsia" w:hAnsiTheme="majorHAnsi" w:cstheme="majorBidi"/>
      <w:color w:val="1F3763" w:themeColor="accent1" w:themeShade="7F"/>
      <w:sz w:val="24"/>
      <w:szCs w:val="24"/>
      <w:lang w:val="de-CH"/>
    </w:rPr>
  </w:style>
  <w:style w:type="character" w:customStyle="1" w:styleId="Heading4Char">
    <w:name w:val="Heading 4 Char"/>
    <w:basedOn w:val="DefaultParagraphFont"/>
    <w:link w:val="Heading4"/>
    <w:uiPriority w:val="9"/>
    <w:rsid w:val="006812F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812FF"/>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AA73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D7BB7"/>
    <w:pPr>
      <w:spacing w:after="0"/>
    </w:pPr>
  </w:style>
  <w:style w:type="character" w:styleId="PlaceholderText">
    <w:name w:val="Placeholder Text"/>
    <w:basedOn w:val="DefaultParagraphFont"/>
    <w:uiPriority w:val="99"/>
    <w:semiHidden/>
    <w:rsid w:val="006C0045"/>
    <w:rPr>
      <w:color w:val="808080"/>
    </w:rPr>
  </w:style>
  <w:style w:type="table" w:styleId="TableGrid">
    <w:name w:val="Table Grid"/>
    <w:basedOn w:val="TableNormal"/>
    <w:uiPriority w:val="39"/>
    <w:rsid w:val="00D77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33628"/>
    <w:rPr>
      <w:color w:val="605E5C"/>
      <w:shd w:val="clear" w:color="auto" w:fill="E1DFDD"/>
    </w:rPr>
  </w:style>
  <w:style w:type="character" w:styleId="FollowedHyperlink">
    <w:name w:val="FollowedHyperlink"/>
    <w:basedOn w:val="DefaultParagraphFont"/>
    <w:uiPriority w:val="99"/>
    <w:semiHidden/>
    <w:unhideWhenUsed/>
    <w:rsid w:val="007F6E05"/>
    <w:rPr>
      <w:color w:val="954F72" w:themeColor="followedHyperlink"/>
      <w:u w:val="single"/>
    </w:rPr>
  </w:style>
  <w:style w:type="character" w:styleId="CommentReference">
    <w:name w:val="annotation reference"/>
    <w:basedOn w:val="DefaultParagraphFont"/>
    <w:uiPriority w:val="99"/>
    <w:semiHidden/>
    <w:unhideWhenUsed/>
    <w:rsid w:val="004565A0"/>
    <w:rPr>
      <w:sz w:val="16"/>
      <w:szCs w:val="16"/>
    </w:rPr>
  </w:style>
  <w:style w:type="paragraph" w:styleId="CommentText">
    <w:name w:val="annotation text"/>
    <w:basedOn w:val="Normal"/>
    <w:link w:val="CommentTextChar"/>
    <w:uiPriority w:val="99"/>
    <w:semiHidden/>
    <w:unhideWhenUsed/>
    <w:rsid w:val="004565A0"/>
    <w:pPr>
      <w:spacing w:line="240" w:lineRule="auto"/>
    </w:pPr>
    <w:rPr>
      <w:sz w:val="20"/>
      <w:szCs w:val="20"/>
    </w:rPr>
  </w:style>
  <w:style w:type="character" w:customStyle="1" w:styleId="CommentTextChar">
    <w:name w:val="Comment Text Char"/>
    <w:basedOn w:val="DefaultParagraphFont"/>
    <w:link w:val="CommentText"/>
    <w:uiPriority w:val="99"/>
    <w:semiHidden/>
    <w:rsid w:val="004565A0"/>
    <w:rPr>
      <w:sz w:val="20"/>
      <w:szCs w:val="20"/>
    </w:rPr>
  </w:style>
  <w:style w:type="paragraph" w:styleId="CommentSubject">
    <w:name w:val="annotation subject"/>
    <w:basedOn w:val="CommentText"/>
    <w:next w:val="CommentText"/>
    <w:link w:val="CommentSubjectChar"/>
    <w:uiPriority w:val="99"/>
    <w:semiHidden/>
    <w:unhideWhenUsed/>
    <w:rsid w:val="004565A0"/>
    <w:rPr>
      <w:b/>
      <w:bCs/>
    </w:rPr>
  </w:style>
  <w:style w:type="character" w:customStyle="1" w:styleId="CommentSubjectChar">
    <w:name w:val="Comment Subject Char"/>
    <w:basedOn w:val="CommentTextChar"/>
    <w:link w:val="CommentSubject"/>
    <w:uiPriority w:val="99"/>
    <w:semiHidden/>
    <w:rsid w:val="004565A0"/>
    <w:rPr>
      <w:b/>
      <w:bCs/>
      <w:sz w:val="20"/>
      <w:szCs w:val="20"/>
    </w:rPr>
  </w:style>
  <w:style w:type="paragraph" w:styleId="Revision">
    <w:name w:val="Revision"/>
    <w:hidden/>
    <w:uiPriority w:val="99"/>
    <w:semiHidden/>
    <w:rsid w:val="0003243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30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0"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5"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3"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8"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 Type="http://schemas.openxmlformats.org/officeDocument/2006/relationships/customXml" Target="../customXml/item5.xml"/><Relationship Id="rId61" Type="http://schemas.openxmlformats.org/officeDocument/2006/relationships/footer" Target="footer2.xml"/><Relationship Id="rId19" Type="http://schemas.openxmlformats.org/officeDocument/2006/relationships/hyperlink" Target="https://www.esa.in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6"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8" Type="http://schemas.openxmlformats.org/officeDocument/2006/relationships/settings" Target="settings.xml"/><Relationship Id="rId51"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7"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52" Type="http://schemas.openxmlformats.org/officeDocument/2006/relationships/hyperlink" Target="https://zhaw.sharepoint.com/sites/GenZ/Freigegebene%20Dokumente/General/Sem6/PE/Semesterprojekt/Teil2/PE_Bericht_Task2_outitbad_shalaar3_baachsil/PE_Bericht_Task2_outitbad_shalaar3_baachsil.docx"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2123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2F34FC02811A8F499CA32FC612EE48A0" ma:contentTypeVersion="15" ma:contentTypeDescription="Ein neues Dokument erstellen." ma:contentTypeScope="" ma:versionID="832172b1645112e9e63ba4e2fa34b85e">
  <xsd:schema xmlns:xsd="http://www.w3.org/2001/XMLSchema" xmlns:xs="http://www.w3.org/2001/XMLSchema" xmlns:p="http://schemas.microsoft.com/office/2006/metadata/properties" xmlns:ns2="4cde1fc4-2b3d-4add-8ea9-0168bc64bbe7" xmlns:ns3="8101c224-8760-4bfa-b56b-356fc4b4ad60" xmlns:ns4="68628b2f-7e15-4bb9-b45d-9b408bd3f434" targetNamespace="http://schemas.microsoft.com/office/2006/metadata/properties" ma:root="true" ma:fieldsID="f1ac0487fdcab8f275eada0188f955c3" ns2:_="" ns3:_="" ns4:_="">
    <xsd:import namespace="4cde1fc4-2b3d-4add-8ea9-0168bc64bbe7"/>
    <xsd:import namespace="8101c224-8760-4bfa-b56b-356fc4b4ad60"/>
    <xsd:import namespace="68628b2f-7e15-4bb9-b45d-9b408bd3f43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de1fc4-2b3d-4add-8ea9-0168bc64bb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19e3ed14-352d-4aa2-a63b-0b06d7ab5fe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101c224-8760-4bfa-b56b-356fc4b4ad60"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628b2f-7e15-4bb9-b45d-9b408bd3f434"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e7f1ac23-5102-40dc-a908-ac677a631a80}" ma:internalName="TaxCatchAll" ma:showField="CatchAllData" ma:web="8101c224-8760-4bfa-b56b-356fc4b4ad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4cde1fc4-2b3d-4add-8ea9-0168bc64bbe7">
      <Terms xmlns="http://schemas.microsoft.com/office/infopath/2007/PartnerControls"/>
    </lcf76f155ced4ddcb4097134ff3c332f>
    <TaxCatchAll xmlns="68628b2f-7e15-4bb9-b45d-9b408bd3f434"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53ED59-6919-6645-A40F-901292B19925}">
  <ds:schemaRefs>
    <ds:schemaRef ds:uri="http://schemas.openxmlformats.org/officeDocument/2006/bibliography"/>
  </ds:schemaRefs>
</ds:datastoreItem>
</file>

<file path=customXml/itemProps3.xml><?xml version="1.0" encoding="utf-8"?>
<ds:datastoreItem xmlns:ds="http://schemas.openxmlformats.org/officeDocument/2006/customXml" ds:itemID="{3E8EDE85-04AF-445D-8EC3-7FF72549E2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de1fc4-2b3d-4add-8ea9-0168bc64bbe7"/>
    <ds:schemaRef ds:uri="8101c224-8760-4bfa-b56b-356fc4b4ad60"/>
    <ds:schemaRef ds:uri="68628b2f-7e15-4bb9-b45d-9b408bd3f4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811085-3506-4FC5-92A5-06E23955740A}">
  <ds:schemaRefs>
    <ds:schemaRef ds:uri="http://schemas.microsoft.com/sharepoint/v3/contenttype/forms"/>
  </ds:schemaRefs>
</ds:datastoreItem>
</file>

<file path=customXml/itemProps5.xml><?xml version="1.0" encoding="utf-8"?>
<ds:datastoreItem xmlns:ds="http://schemas.openxmlformats.org/officeDocument/2006/customXml" ds:itemID="{6BB42AFB-7B48-4EC3-907A-683C1B456841}">
  <ds:schemaRefs>
    <ds:schemaRef ds:uri="http://schemas.microsoft.com/office/2006/metadata/properties"/>
    <ds:schemaRef ds:uri="http://schemas.microsoft.com/office/infopath/2007/PartnerControls"/>
    <ds:schemaRef ds:uri="4cde1fc4-2b3d-4add-8ea9-0168bc64bbe7"/>
    <ds:schemaRef ds:uri="68628b2f-7e15-4bb9-b45d-9b408bd3f43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3794</Words>
  <Characters>21632</Characters>
  <Application>Microsoft Office Word</Application>
  <DocSecurity>4</DocSecurity>
  <Lines>180</Lines>
  <Paragraphs>50</Paragraphs>
  <ScaleCrop>false</ScaleCrop>
  <Company/>
  <LinksUpToDate>false</LinksUpToDate>
  <CharactersWithSpaces>25376</CharactersWithSpaces>
  <SharedDoc>false</SharedDoc>
  <HLinks>
    <vt:vector size="282" baseType="variant">
      <vt:variant>
        <vt:i4>1572979</vt:i4>
      </vt:variant>
      <vt:variant>
        <vt:i4>278</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_Toc133166621</vt:lpwstr>
      </vt:variant>
      <vt:variant>
        <vt:i4>1572979</vt:i4>
      </vt:variant>
      <vt:variant>
        <vt:i4>272</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_Toc133166620</vt:lpwstr>
      </vt:variant>
      <vt:variant>
        <vt:i4>1769587</vt:i4>
      </vt:variant>
      <vt:variant>
        <vt:i4>266</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_Toc133166619</vt:lpwstr>
      </vt:variant>
      <vt:variant>
        <vt:i4>1769587</vt:i4>
      </vt:variant>
      <vt:variant>
        <vt:i4>260</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_Toc133166618</vt:lpwstr>
      </vt:variant>
      <vt:variant>
        <vt:i4>1769587</vt:i4>
      </vt:variant>
      <vt:variant>
        <vt:i4>254</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_Toc133166617</vt:lpwstr>
      </vt:variant>
      <vt:variant>
        <vt:i4>1769587</vt:i4>
      </vt:variant>
      <vt:variant>
        <vt:i4>248</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_Toc133166616</vt:lpwstr>
      </vt:variant>
      <vt:variant>
        <vt:i4>1769587</vt:i4>
      </vt:variant>
      <vt:variant>
        <vt:i4>242</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_Toc133166615</vt:lpwstr>
      </vt:variant>
      <vt:variant>
        <vt:i4>1769587</vt:i4>
      </vt:variant>
      <vt:variant>
        <vt:i4>236</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_Toc133166614</vt:lpwstr>
      </vt:variant>
      <vt:variant>
        <vt:i4>1769587</vt:i4>
      </vt:variant>
      <vt:variant>
        <vt:i4>230</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_Toc133166613</vt:lpwstr>
      </vt:variant>
      <vt:variant>
        <vt:i4>1769587</vt:i4>
      </vt:variant>
      <vt:variant>
        <vt:i4>224</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_Toc133166612</vt:lpwstr>
      </vt:variant>
      <vt:variant>
        <vt:i4>1769587</vt:i4>
      </vt:variant>
      <vt:variant>
        <vt:i4>218</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_Toc133166611</vt:lpwstr>
      </vt:variant>
      <vt:variant>
        <vt:i4>1769587</vt:i4>
      </vt:variant>
      <vt:variant>
        <vt:i4>212</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_Toc133166610</vt:lpwstr>
      </vt:variant>
      <vt:variant>
        <vt:i4>1704051</vt:i4>
      </vt:variant>
      <vt:variant>
        <vt:i4>206</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_Toc133166609</vt:lpwstr>
      </vt:variant>
      <vt:variant>
        <vt:i4>1704051</vt:i4>
      </vt:variant>
      <vt:variant>
        <vt:i4>200</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_Toc133166608</vt:lpwstr>
      </vt:variant>
      <vt:variant>
        <vt:i4>1704051</vt:i4>
      </vt:variant>
      <vt:variant>
        <vt:i4>194</vt:i4>
      </vt:variant>
      <vt:variant>
        <vt:i4>0</vt:i4>
      </vt:variant>
      <vt:variant>
        <vt:i4>5</vt:i4>
      </vt:variant>
      <vt:variant>
        <vt:lpwstr>https://zhaw.sharepoint.com/sites/GenZ/Freigegebene Dokumente/General/Sem6/PE/Semesterprojekt/Teil2/PE_Bericht_Task2_outitbad_shalaar3_baachsil/PE_Bericht_Task2_outitbad_shalaar3_baachsil.docx</vt:lpwstr>
      </vt:variant>
      <vt:variant>
        <vt:lpwstr>_Toc133166607</vt:lpwstr>
      </vt:variant>
      <vt:variant>
        <vt:i4>5505113</vt:i4>
      </vt:variant>
      <vt:variant>
        <vt:i4>189</vt:i4>
      </vt:variant>
      <vt:variant>
        <vt:i4>0</vt:i4>
      </vt:variant>
      <vt:variant>
        <vt:i4>5</vt:i4>
      </vt:variant>
      <vt:variant>
        <vt:lpwstr>https://www.esa.int/</vt:lpwstr>
      </vt:variant>
      <vt:variant>
        <vt:lpwstr/>
      </vt:variant>
      <vt:variant>
        <vt:i4>1245234</vt:i4>
      </vt:variant>
      <vt:variant>
        <vt:i4>182</vt:i4>
      </vt:variant>
      <vt:variant>
        <vt:i4>0</vt:i4>
      </vt:variant>
      <vt:variant>
        <vt:i4>5</vt:i4>
      </vt:variant>
      <vt:variant>
        <vt:lpwstr/>
      </vt:variant>
      <vt:variant>
        <vt:lpwstr>_Toc133166606</vt:lpwstr>
      </vt:variant>
      <vt:variant>
        <vt:i4>1245234</vt:i4>
      </vt:variant>
      <vt:variant>
        <vt:i4>176</vt:i4>
      </vt:variant>
      <vt:variant>
        <vt:i4>0</vt:i4>
      </vt:variant>
      <vt:variant>
        <vt:i4>5</vt:i4>
      </vt:variant>
      <vt:variant>
        <vt:lpwstr/>
      </vt:variant>
      <vt:variant>
        <vt:lpwstr>_Toc133166605</vt:lpwstr>
      </vt:variant>
      <vt:variant>
        <vt:i4>1245234</vt:i4>
      </vt:variant>
      <vt:variant>
        <vt:i4>170</vt:i4>
      </vt:variant>
      <vt:variant>
        <vt:i4>0</vt:i4>
      </vt:variant>
      <vt:variant>
        <vt:i4>5</vt:i4>
      </vt:variant>
      <vt:variant>
        <vt:lpwstr/>
      </vt:variant>
      <vt:variant>
        <vt:lpwstr>_Toc133166604</vt:lpwstr>
      </vt:variant>
      <vt:variant>
        <vt:i4>1245234</vt:i4>
      </vt:variant>
      <vt:variant>
        <vt:i4>164</vt:i4>
      </vt:variant>
      <vt:variant>
        <vt:i4>0</vt:i4>
      </vt:variant>
      <vt:variant>
        <vt:i4>5</vt:i4>
      </vt:variant>
      <vt:variant>
        <vt:lpwstr/>
      </vt:variant>
      <vt:variant>
        <vt:lpwstr>_Toc133166603</vt:lpwstr>
      </vt:variant>
      <vt:variant>
        <vt:i4>1245234</vt:i4>
      </vt:variant>
      <vt:variant>
        <vt:i4>158</vt:i4>
      </vt:variant>
      <vt:variant>
        <vt:i4>0</vt:i4>
      </vt:variant>
      <vt:variant>
        <vt:i4>5</vt:i4>
      </vt:variant>
      <vt:variant>
        <vt:lpwstr/>
      </vt:variant>
      <vt:variant>
        <vt:lpwstr>_Toc133166602</vt:lpwstr>
      </vt:variant>
      <vt:variant>
        <vt:i4>1245234</vt:i4>
      </vt:variant>
      <vt:variant>
        <vt:i4>152</vt:i4>
      </vt:variant>
      <vt:variant>
        <vt:i4>0</vt:i4>
      </vt:variant>
      <vt:variant>
        <vt:i4>5</vt:i4>
      </vt:variant>
      <vt:variant>
        <vt:lpwstr/>
      </vt:variant>
      <vt:variant>
        <vt:lpwstr>_Toc133166601</vt:lpwstr>
      </vt:variant>
      <vt:variant>
        <vt:i4>1245234</vt:i4>
      </vt:variant>
      <vt:variant>
        <vt:i4>146</vt:i4>
      </vt:variant>
      <vt:variant>
        <vt:i4>0</vt:i4>
      </vt:variant>
      <vt:variant>
        <vt:i4>5</vt:i4>
      </vt:variant>
      <vt:variant>
        <vt:lpwstr/>
      </vt:variant>
      <vt:variant>
        <vt:lpwstr>_Toc133166600</vt:lpwstr>
      </vt:variant>
      <vt:variant>
        <vt:i4>1703985</vt:i4>
      </vt:variant>
      <vt:variant>
        <vt:i4>140</vt:i4>
      </vt:variant>
      <vt:variant>
        <vt:i4>0</vt:i4>
      </vt:variant>
      <vt:variant>
        <vt:i4>5</vt:i4>
      </vt:variant>
      <vt:variant>
        <vt:lpwstr/>
      </vt:variant>
      <vt:variant>
        <vt:lpwstr>_Toc133166599</vt:lpwstr>
      </vt:variant>
      <vt:variant>
        <vt:i4>1703985</vt:i4>
      </vt:variant>
      <vt:variant>
        <vt:i4>134</vt:i4>
      </vt:variant>
      <vt:variant>
        <vt:i4>0</vt:i4>
      </vt:variant>
      <vt:variant>
        <vt:i4>5</vt:i4>
      </vt:variant>
      <vt:variant>
        <vt:lpwstr/>
      </vt:variant>
      <vt:variant>
        <vt:lpwstr>_Toc133166598</vt:lpwstr>
      </vt:variant>
      <vt:variant>
        <vt:i4>1703985</vt:i4>
      </vt:variant>
      <vt:variant>
        <vt:i4>128</vt:i4>
      </vt:variant>
      <vt:variant>
        <vt:i4>0</vt:i4>
      </vt:variant>
      <vt:variant>
        <vt:i4>5</vt:i4>
      </vt:variant>
      <vt:variant>
        <vt:lpwstr/>
      </vt:variant>
      <vt:variant>
        <vt:lpwstr>_Toc133166597</vt:lpwstr>
      </vt:variant>
      <vt:variant>
        <vt:i4>1703985</vt:i4>
      </vt:variant>
      <vt:variant>
        <vt:i4>122</vt:i4>
      </vt:variant>
      <vt:variant>
        <vt:i4>0</vt:i4>
      </vt:variant>
      <vt:variant>
        <vt:i4>5</vt:i4>
      </vt:variant>
      <vt:variant>
        <vt:lpwstr/>
      </vt:variant>
      <vt:variant>
        <vt:lpwstr>_Toc133166596</vt:lpwstr>
      </vt:variant>
      <vt:variant>
        <vt:i4>1703985</vt:i4>
      </vt:variant>
      <vt:variant>
        <vt:i4>116</vt:i4>
      </vt:variant>
      <vt:variant>
        <vt:i4>0</vt:i4>
      </vt:variant>
      <vt:variant>
        <vt:i4>5</vt:i4>
      </vt:variant>
      <vt:variant>
        <vt:lpwstr/>
      </vt:variant>
      <vt:variant>
        <vt:lpwstr>_Toc133166595</vt:lpwstr>
      </vt:variant>
      <vt:variant>
        <vt:i4>1703985</vt:i4>
      </vt:variant>
      <vt:variant>
        <vt:i4>110</vt:i4>
      </vt:variant>
      <vt:variant>
        <vt:i4>0</vt:i4>
      </vt:variant>
      <vt:variant>
        <vt:i4>5</vt:i4>
      </vt:variant>
      <vt:variant>
        <vt:lpwstr/>
      </vt:variant>
      <vt:variant>
        <vt:lpwstr>_Toc133166594</vt:lpwstr>
      </vt:variant>
      <vt:variant>
        <vt:i4>1703985</vt:i4>
      </vt:variant>
      <vt:variant>
        <vt:i4>104</vt:i4>
      </vt:variant>
      <vt:variant>
        <vt:i4>0</vt:i4>
      </vt:variant>
      <vt:variant>
        <vt:i4>5</vt:i4>
      </vt:variant>
      <vt:variant>
        <vt:lpwstr/>
      </vt:variant>
      <vt:variant>
        <vt:lpwstr>_Toc133166593</vt:lpwstr>
      </vt:variant>
      <vt:variant>
        <vt:i4>1703985</vt:i4>
      </vt:variant>
      <vt:variant>
        <vt:i4>98</vt:i4>
      </vt:variant>
      <vt:variant>
        <vt:i4>0</vt:i4>
      </vt:variant>
      <vt:variant>
        <vt:i4>5</vt:i4>
      </vt:variant>
      <vt:variant>
        <vt:lpwstr/>
      </vt:variant>
      <vt:variant>
        <vt:lpwstr>_Toc133166592</vt:lpwstr>
      </vt:variant>
      <vt:variant>
        <vt:i4>1703985</vt:i4>
      </vt:variant>
      <vt:variant>
        <vt:i4>92</vt:i4>
      </vt:variant>
      <vt:variant>
        <vt:i4>0</vt:i4>
      </vt:variant>
      <vt:variant>
        <vt:i4>5</vt:i4>
      </vt:variant>
      <vt:variant>
        <vt:lpwstr/>
      </vt:variant>
      <vt:variant>
        <vt:lpwstr>_Toc133166591</vt:lpwstr>
      </vt:variant>
      <vt:variant>
        <vt:i4>1703985</vt:i4>
      </vt:variant>
      <vt:variant>
        <vt:i4>86</vt:i4>
      </vt:variant>
      <vt:variant>
        <vt:i4>0</vt:i4>
      </vt:variant>
      <vt:variant>
        <vt:i4>5</vt:i4>
      </vt:variant>
      <vt:variant>
        <vt:lpwstr/>
      </vt:variant>
      <vt:variant>
        <vt:lpwstr>_Toc133166590</vt:lpwstr>
      </vt:variant>
      <vt:variant>
        <vt:i4>1769521</vt:i4>
      </vt:variant>
      <vt:variant>
        <vt:i4>80</vt:i4>
      </vt:variant>
      <vt:variant>
        <vt:i4>0</vt:i4>
      </vt:variant>
      <vt:variant>
        <vt:i4>5</vt:i4>
      </vt:variant>
      <vt:variant>
        <vt:lpwstr/>
      </vt:variant>
      <vt:variant>
        <vt:lpwstr>_Toc133166589</vt:lpwstr>
      </vt:variant>
      <vt:variant>
        <vt:i4>1769521</vt:i4>
      </vt:variant>
      <vt:variant>
        <vt:i4>74</vt:i4>
      </vt:variant>
      <vt:variant>
        <vt:i4>0</vt:i4>
      </vt:variant>
      <vt:variant>
        <vt:i4>5</vt:i4>
      </vt:variant>
      <vt:variant>
        <vt:lpwstr/>
      </vt:variant>
      <vt:variant>
        <vt:lpwstr>_Toc133166588</vt:lpwstr>
      </vt:variant>
      <vt:variant>
        <vt:i4>1769521</vt:i4>
      </vt:variant>
      <vt:variant>
        <vt:i4>68</vt:i4>
      </vt:variant>
      <vt:variant>
        <vt:i4>0</vt:i4>
      </vt:variant>
      <vt:variant>
        <vt:i4>5</vt:i4>
      </vt:variant>
      <vt:variant>
        <vt:lpwstr/>
      </vt:variant>
      <vt:variant>
        <vt:lpwstr>_Toc133166587</vt:lpwstr>
      </vt:variant>
      <vt:variant>
        <vt:i4>1769521</vt:i4>
      </vt:variant>
      <vt:variant>
        <vt:i4>62</vt:i4>
      </vt:variant>
      <vt:variant>
        <vt:i4>0</vt:i4>
      </vt:variant>
      <vt:variant>
        <vt:i4>5</vt:i4>
      </vt:variant>
      <vt:variant>
        <vt:lpwstr/>
      </vt:variant>
      <vt:variant>
        <vt:lpwstr>_Toc133166586</vt:lpwstr>
      </vt:variant>
      <vt:variant>
        <vt:i4>1769521</vt:i4>
      </vt:variant>
      <vt:variant>
        <vt:i4>56</vt:i4>
      </vt:variant>
      <vt:variant>
        <vt:i4>0</vt:i4>
      </vt:variant>
      <vt:variant>
        <vt:i4>5</vt:i4>
      </vt:variant>
      <vt:variant>
        <vt:lpwstr/>
      </vt:variant>
      <vt:variant>
        <vt:lpwstr>_Toc133166585</vt:lpwstr>
      </vt:variant>
      <vt:variant>
        <vt:i4>1769521</vt:i4>
      </vt:variant>
      <vt:variant>
        <vt:i4>50</vt:i4>
      </vt:variant>
      <vt:variant>
        <vt:i4>0</vt:i4>
      </vt:variant>
      <vt:variant>
        <vt:i4>5</vt:i4>
      </vt:variant>
      <vt:variant>
        <vt:lpwstr/>
      </vt:variant>
      <vt:variant>
        <vt:lpwstr>_Toc133166584</vt:lpwstr>
      </vt:variant>
      <vt:variant>
        <vt:i4>1769521</vt:i4>
      </vt:variant>
      <vt:variant>
        <vt:i4>44</vt:i4>
      </vt:variant>
      <vt:variant>
        <vt:i4>0</vt:i4>
      </vt:variant>
      <vt:variant>
        <vt:i4>5</vt:i4>
      </vt:variant>
      <vt:variant>
        <vt:lpwstr/>
      </vt:variant>
      <vt:variant>
        <vt:lpwstr>_Toc133166583</vt:lpwstr>
      </vt:variant>
      <vt:variant>
        <vt:i4>1769521</vt:i4>
      </vt:variant>
      <vt:variant>
        <vt:i4>38</vt:i4>
      </vt:variant>
      <vt:variant>
        <vt:i4>0</vt:i4>
      </vt:variant>
      <vt:variant>
        <vt:i4>5</vt:i4>
      </vt:variant>
      <vt:variant>
        <vt:lpwstr/>
      </vt:variant>
      <vt:variant>
        <vt:lpwstr>_Toc133166582</vt:lpwstr>
      </vt:variant>
      <vt:variant>
        <vt:i4>1769521</vt:i4>
      </vt:variant>
      <vt:variant>
        <vt:i4>32</vt:i4>
      </vt:variant>
      <vt:variant>
        <vt:i4>0</vt:i4>
      </vt:variant>
      <vt:variant>
        <vt:i4>5</vt:i4>
      </vt:variant>
      <vt:variant>
        <vt:lpwstr/>
      </vt:variant>
      <vt:variant>
        <vt:lpwstr>_Toc133166581</vt:lpwstr>
      </vt:variant>
      <vt:variant>
        <vt:i4>1769521</vt:i4>
      </vt:variant>
      <vt:variant>
        <vt:i4>26</vt:i4>
      </vt:variant>
      <vt:variant>
        <vt:i4>0</vt:i4>
      </vt:variant>
      <vt:variant>
        <vt:i4>5</vt:i4>
      </vt:variant>
      <vt:variant>
        <vt:lpwstr/>
      </vt:variant>
      <vt:variant>
        <vt:lpwstr>_Toc133166580</vt:lpwstr>
      </vt:variant>
      <vt:variant>
        <vt:i4>1310769</vt:i4>
      </vt:variant>
      <vt:variant>
        <vt:i4>20</vt:i4>
      </vt:variant>
      <vt:variant>
        <vt:i4>0</vt:i4>
      </vt:variant>
      <vt:variant>
        <vt:i4>5</vt:i4>
      </vt:variant>
      <vt:variant>
        <vt:lpwstr/>
      </vt:variant>
      <vt:variant>
        <vt:lpwstr>_Toc133166579</vt:lpwstr>
      </vt:variant>
      <vt:variant>
        <vt:i4>1310769</vt:i4>
      </vt:variant>
      <vt:variant>
        <vt:i4>14</vt:i4>
      </vt:variant>
      <vt:variant>
        <vt:i4>0</vt:i4>
      </vt:variant>
      <vt:variant>
        <vt:i4>5</vt:i4>
      </vt:variant>
      <vt:variant>
        <vt:lpwstr/>
      </vt:variant>
      <vt:variant>
        <vt:lpwstr>_Toc133166578</vt:lpwstr>
      </vt:variant>
      <vt:variant>
        <vt:i4>1310769</vt:i4>
      </vt:variant>
      <vt:variant>
        <vt:i4>8</vt:i4>
      </vt:variant>
      <vt:variant>
        <vt:i4>0</vt:i4>
      </vt:variant>
      <vt:variant>
        <vt:i4>5</vt:i4>
      </vt:variant>
      <vt:variant>
        <vt:lpwstr/>
      </vt:variant>
      <vt:variant>
        <vt:lpwstr>_Toc133166577</vt:lpwstr>
      </vt:variant>
      <vt:variant>
        <vt:i4>1310769</vt:i4>
      </vt:variant>
      <vt:variant>
        <vt:i4>2</vt:i4>
      </vt:variant>
      <vt:variant>
        <vt:i4>0</vt:i4>
      </vt:variant>
      <vt:variant>
        <vt:i4>5</vt:i4>
      </vt:variant>
      <vt:variant>
        <vt:lpwstr/>
      </vt:variant>
      <vt:variant>
        <vt:lpwstr>_Toc133166576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Semesterprojekt Modul PE FS 2023</dc:title>
  <dc:subject>Teil 2</dc:subject>
  <dc:creator>Badr outiti (outitbad), Armando SHALA (SHALAAR3)</dc:creator>
  <cp:keywords/>
  <dc:description/>
  <cp:lastModifiedBy>Shala Armando (shalaar3)</cp:lastModifiedBy>
  <cp:revision>5</cp:revision>
  <cp:lastPrinted>2023-04-24T01:23:00Z</cp:lastPrinted>
  <dcterms:created xsi:type="dcterms:W3CDTF">2023-04-24T01:23:00Z</dcterms:created>
  <dcterms:modified xsi:type="dcterms:W3CDTF">2023-04-24T01:35:00Z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0x0101002F34FC02811A8F499CA32FC612EE48A0</vt:lpwstr>
  </property>
  <property fmtid="{D5CDD505-2E9C-101B-9397-08002B2CF9AE}" pid="3" name="MediaServiceImageTags">
    <vt:lpwstr/>
  </property>
</Properties>
</file>